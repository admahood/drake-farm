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pPr>
      <w:r w:rsidDel="00000000" w:rsidR="00000000" w:rsidRPr="00000000">
        <w:rPr>
          <w:b w:val="1"/>
          <w:rtl w:val="0"/>
        </w:rPr>
        <w:t xml:space="preserve">Journal: </w:t>
      </w:r>
      <w:r w:rsidDel="00000000" w:rsidR="00000000" w:rsidRPr="00000000">
        <w:rPr>
          <w:rtl w:val="0"/>
        </w:rPr>
        <w:t xml:space="preserve">Ecosphere</w:t>
      </w:r>
    </w:p>
    <w:p w:rsidR="00000000" w:rsidDel="00000000" w:rsidP="00000000" w:rsidRDefault="00000000" w:rsidRPr="00000000" w14:paraId="00000002">
      <w:pPr>
        <w:spacing w:line="480" w:lineRule="auto"/>
        <w:rPr/>
      </w:pPr>
      <w:r w:rsidDel="00000000" w:rsidR="00000000" w:rsidRPr="00000000">
        <w:rPr>
          <w:b w:val="1"/>
          <w:rtl w:val="0"/>
        </w:rPr>
        <w:t xml:space="preserve">Manuscript</w:t>
      </w:r>
      <w:r w:rsidDel="00000000" w:rsidR="00000000" w:rsidRPr="00000000">
        <w:rPr>
          <w:rtl w:val="0"/>
        </w:rPr>
        <w:t xml:space="preserve"> </w:t>
      </w:r>
      <w:r w:rsidDel="00000000" w:rsidR="00000000" w:rsidRPr="00000000">
        <w:rPr>
          <w:b w:val="1"/>
          <w:rtl w:val="0"/>
        </w:rPr>
        <w:t xml:space="preserve">type</w:t>
      </w:r>
      <w:r w:rsidDel="00000000" w:rsidR="00000000" w:rsidRPr="00000000">
        <w:rPr>
          <w:rtl w:val="0"/>
        </w:rPr>
        <w:t xml:space="preserve">: Article</w:t>
      </w:r>
    </w:p>
    <w:p w:rsidR="00000000" w:rsidDel="00000000" w:rsidP="00000000" w:rsidRDefault="00000000" w:rsidRPr="00000000" w14:paraId="00000003">
      <w:pPr>
        <w:spacing w:line="480" w:lineRule="auto"/>
        <w:rPr/>
      </w:pPr>
      <w:r w:rsidDel="00000000" w:rsidR="00000000" w:rsidRPr="00000000">
        <w:rPr>
          <w:b w:val="1"/>
          <w:rtl w:val="0"/>
        </w:rPr>
        <w:t xml:space="preserve">Title: </w:t>
      </w:r>
      <w:r w:rsidDel="00000000" w:rsidR="00000000" w:rsidRPr="00000000">
        <w:rPr>
          <w:rtl w:val="0"/>
        </w:rPr>
        <w:t xml:space="preserve">Antecedent climate drives divergent, long-term restoration outcomes </w:t>
      </w:r>
      <w:ins w:author="Dave Barnard" w:id="0" w:date="2023-12-20T20:40:02Z">
        <w:commentRangeStart w:id="0"/>
        <w:r w:rsidDel="00000000" w:rsidR="00000000" w:rsidRPr="00000000">
          <w:rPr>
            <w:rtl w:val="0"/>
          </w:rPr>
          <w:t xml:space="preserve">from agricultural production to grassland in</w:t>
        </w:r>
      </w:ins>
      <w:del w:author="Dave Barnard" w:id="0" w:date="2023-12-20T20:40:02Z">
        <w:commentRangeEnd w:id="0"/>
        <w:r w:rsidDel="00000000" w:rsidR="00000000" w:rsidRPr="00000000">
          <w:commentReference w:id="0"/>
        </w:r>
        <w:r w:rsidDel="00000000" w:rsidR="00000000" w:rsidRPr="00000000">
          <w:rPr>
            <w:rtl w:val="0"/>
          </w:rPr>
          <w:delText xml:space="preserve">in </w:delText>
        </w:r>
      </w:del>
      <w:ins w:author="Adam Mahood" w:id="1" w:date="2023-09-21T18:39:34Z">
        <w:del w:author="Dave Barnard" w:id="0" w:date="2023-12-20T20:40:02Z">
          <w:r w:rsidDel="00000000" w:rsidR="00000000" w:rsidRPr="00000000">
            <w:rPr>
              <w:rtl w:val="0"/>
            </w:rPr>
            <w:delText xml:space="preserve">a wheat</w:delText>
          </w:r>
        </w:del>
      </w:ins>
      <w:ins w:author="Tim Green" w:id="2" w:date="2023-09-29T16:27:25Z">
        <w:del w:author="Dave Barnard" w:id="0" w:date="2023-12-20T20:40:02Z">
          <w:r w:rsidDel="00000000" w:rsidR="00000000" w:rsidRPr="00000000">
            <w:rPr>
              <w:rtl w:val="0"/>
            </w:rPr>
            <w:delText xml:space="preserve"> </w:delText>
          </w:r>
        </w:del>
      </w:ins>
      <w:ins w:author="Adam Mahood" w:id="1" w:date="2023-09-21T18:39:34Z">
        <w:del w:author="Dave Barnard" w:id="0" w:date="2023-12-20T20:40:02Z">
          <w:r w:rsidDel="00000000" w:rsidR="00000000" w:rsidRPr="00000000">
            <w:rPr>
              <w:rtl w:val="0"/>
            </w:rPr>
            <w:delText xml:space="preserve">field in</w:delText>
          </w:r>
        </w:del>
        <w:r w:rsidDel="00000000" w:rsidR="00000000" w:rsidRPr="00000000">
          <w:rPr>
            <w:rtl w:val="0"/>
          </w:rPr>
          <w:t xml:space="preserve"> </w:t>
        </w:r>
      </w:ins>
      <w:r w:rsidDel="00000000" w:rsidR="00000000" w:rsidRPr="00000000">
        <w:rPr>
          <w:rtl w:val="0"/>
        </w:rPr>
        <w:t xml:space="preserve">the Western Great Plains, USA.</w:t>
      </w:r>
    </w:p>
    <w:p w:rsidR="00000000" w:rsidDel="00000000" w:rsidP="00000000" w:rsidRDefault="00000000" w:rsidRPr="00000000" w14:paraId="00000004">
      <w:pPr>
        <w:spacing w:line="480" w:lineRule="auto"/>
        <w:rPr/>
      </w:pPr>
      <w:r w:rsidDel="00000000" w:rsidR="00000000" w:rsidRPr="00000000">
        <w:rPr>
          <w:b w:val="1"/>
          <w:rtl w:val="0"/>
        </w:rPr>
        <w:t xml:space="preserve">Authors</w:t>
      </w:r>
      <w:r w:rsidDel="00000000" w:rsidR="00000000" w:rsidRPr="00000000">
        <w:rPr>
          <w:rtl w:val="0"/>
        </w:rPr>
        <w:t xml:space="preserve">: Adam L. Mahood*, David M. Barnard, Jacob A. Macdonald, Timothy R. Green, Robert H. Erskine</w:t>
      </w:r>
    </w:p>
    <w:p w:rsidR="00000000" w:rsidDel="00000000" w:rsidP="00000000" w:rsidRDefault="00000000" w:rsidRPr="00000000" w14:paraId="00000005">
      <w:pPr>
        <w:spacing w:line="480" w:lineRule="auto"/>
        <w:rPr/>
      </w:pPr>
      <w:r w:rsidDel="00000000" w:rsidR="00000000" w:rsidRPr="00000000">
        <w:rPr>
          <w:rtl w:val="0"/>
        </w:rPr>
      </w:r>
    </w:p>
    <w:p w:rsidR="00000000" w:rsidDel="00000000" w:rsidP="00000000" w:rsidRDefault="00000000" w:rsidRPr="00000000" w14:paraId="00000006">
      <w:pPr>
        <w:spacing w:line="480" w:lineRule="auto"/>
        <w:rPr/>
      </w:pPr>
      <w:r w:rsidDel="00000000" w:rsidR="00000000" w:rsidRPr="00000000">
        <w:rPr>
          <w:rtl w:val="0"/>
        </w:rPr>
        <w:t xml:space="preserve">*corresponding author: </w:t>
      </w:r>
      <w:hyperlink r:id="rId7">
        <w:r w:rsidDel="00000000" w:rsidR="00000000" w:rsidRPr="00000000">
          <w:rPr>
            <w:color w:val="1155cc"/>
            <w:u w:val="single"/>
            <w:rtl w:val="0"/>
          </w:rPr>
          <w:t xml:space="preserve">admahood@gmail.com</w:t>
        </w:r>
      </w:hyperlink>
      <w:r w:rsidDel="00000000" w:rsidR="00000000" w:rsidRPr="00000000">
        <w:rPr>
          <w:rtl w:val="0"/>
        </w:rPr>
      </w:r>
    </w:p>
    <w:p w:rsidR="00000000" w:rsidDel="00000000" w:rsidP="00000000" w:rsidRDefault="00000000" w:rsidRPr="00000000" w14:paraId="00000007">
      <w:pPr>
        <w:spacing w:line="480" w:lineRule="auto"/>
        <w:rPr>
          <w:b w:val="1"/>
        </w:rPr>
      </w:pPr>
      <w:r w:rsidDel="00000000" w:rsidR="00000000" w:rsidRPr="00000000">
        <w:rPr>
          <w:rtl w:val="0"/>
        </w:rPr>
      </w:r>
    </w:p>
    <w:p w:rsidR="00000000" w:rsidDel="00000000" w:rsidP="00000000" w:rsidRDefault="00000000" w:rsidRPr="00000000" w14:paraId="00000008">
      <w:pPr>
        <w:spacing w:line="480" w:lineRule="auto"/>
        <w:rPr/>
      </w:pPr>
      <w:r w:rsidDel="00000000" w:rsidR="00000000" w:rsidRPr="00000000">
        <w:rPr>
          <w:b w:val="1"/>
          <w:rtl w:val="0"/>
        </w:rPr>
        <w:t xml:space="preserve">Affiliations</w:t>
      </w:r>
      <w:r w:rsidDel="00000000" w:rsidR="00000000" w:rsidRPr="00000000">
        <w:rPr>
          <w:rtl w:val="0"/>
        </w:rPr>
        <w:t xml:space="preserve">: Water Resources, USDA-ARS</w:t>
      </w:r>
    </w:p>
    <w:p w:rsidR="00000000" w:rsidDel="00000000" w:rsidP="00000000" w:rsidRDefault="00000000" w:rsidRPr="00000000" w14:paraId="00000009">
      <w:pPr>
        <w:spacing w:line="480" w:lineRule="auto"/>
        <w:rPr/>
      </w:pPr>
      <w:r w:rsidDel="00000000" w:rsidR="00000000" w:rsidRPr="00000000">
        <w:rPr>
          <w:rtl w:val="0"/>
        </w:rPr>
      </w:r>
    </w:p>
    <w:p w:rsidR="00000000" w:rsidDel="00000000" w:rsidP="00000000" w:rsidRDefault="00000000" w:rsidRPr="00000000" w14:paraId="0000000A">
      <w:pPr>
        <w:spacing w:line="480" w:lineRule="auto"/>
        <w:rPr/>
      </w:pPr>
      <w:r w:rsidDel="00000000" w:rsidR="00000000" w:rsidRPr="00000000">
        <w:rPr>
          <w:b w:val="1"/>
          <w:rtl w:val="0"/>
        </w:rPr>
        <w:t xml:space="preserve">ORCIDs</w:t>
      </w:r>
      <w:r w:rsidDel="00000000" w:rsidR="00000000" w:rsidRPr="00000000">
        <w:rPr>
          <w:rtl w:val="0"/>
        </w:rPr>
        <w:t xml:space="preserve">: </w:t>
        <w:tab/>
        <w:t xml:space="preserve">ALM: 0000-0003-3791-9654</w:t>
      </w:r>
    </w:p>
    <w:p w:rsidR="00000000" w:rsidDel="00000000" w:rsidP="00000000" w:rsidRDefault="00000000" w:rsidRPr="00000000" w14:paraId="0000000B">
      <w:pPr>
        <w:spacing w:line="480" w:lineRule="auto"/>
        <w:rPr/>
      </w:pPr>
      <w:r w:rsidDel="00000000" w:rsidR="00000000" w:rsidRPr="00000000">
        <w:rPr>
          <w:rtl w:val="0"/>
        </w:rPr>
        <w:tab/>
        <w:tab/>
        <w:t xml:space="preserve">DMB: 0000-0003-1877-3151</w:t>
      </w:r>
    </w:p>
    <w:p w:rsidR="00000000" w:rsidDel="00000000" w:rsidP="00000000" w:rsidRDefault="00000000" w:rsidRPr="00000000" w14:paraId="0000000C">
      <w:pPr>
        <w:spacing w:line="480" w:lineRule="auto"/>
        <w:rPr/>
      </w:pPr>
      <w:r w:rsidDel="00000000" w:rsidR="00000000" w:rsidRPr="00000000">
        <w:rPr>
          <w:rtl w:val="0"/>
        </w:rPr>
        <w:tab/>
        <w:tab/>
        <w:t xml:space="preserve">TRG: 0000-0002-1441-8008</w:t>
      </w:r>
    </w:p>
    <w:p w:rsidR="00000000" w:rsidDel="00000000" w:rsidP="00000000" w:rsidRDefault="00000000" w:rsidRPr="00000000" w14:paraId="0000000D">
      <w:pPr>
        <w:spacing w:line="480" w:lineRule="auto"/>
        <w:rPr/>
      </w:pPr>
      <w:r w:rsidDel="00000000" w:rsidR="00000000" w:rsidRPr="00000000">
        <w:rPr>
          <w:rtl w:val="0"/>
        </w:rPr>
      </w:r>
    </w:p>
    <w:p w:rsidR="00000000" w:rsidDel="00000000" w:rsidP="00000000" w:rsidRDefault="00000000" w:rsidRPr="00000000" w14:paraId="0000000E">
      <w:pPr>
        <w:spacing w:line="480" w:lineRule="auto"/>
        <w:rPr/>
      </w:pPr>
      <w:r w:rsidDel="00000000" w:rsidR="00000000" w:rsidRPr="00000000">
        <w:rPr>
          <w:b w:val="1"/>
          <w:rtl w:val="0"/>
        </w:rPr>
        <w:t xml:space="preserve">Open Research Statement:</w:t>
      </w:r>
      <w:r w:rsidDel="00000000" w:rsidR="00000000" w:rsidRPr="00000000">
        <w:rPr>
          <w:rtl w:val="0"/>
        </w:rPr>
        <w:t xml:space="preserve"> All data and code are provided for peer review in a private repository. Upon acceptance, all data and code will be provided at </w:t>
      </w:r>
      <w:r w:rsidDel="00000000" w:rsidR="00000000" w:rsidRPr="00000000">
        <w:rPr>
          <w:rtl w:val="0"/>
        </w:rPr>
        <w:t xml:space="preserve">https://www.github.com/drake-crp, and zenodo.org</w:t>
      </w:r>
      <w:r w:rsidDel="00000000" w:rsidR="00000000" w:rsidRPr="00000000">
        <w:rPr>
          <w:rtl w:val="0"/>
        </w:rPr>
        <w:t xml:space="preserve">.</w:t>
      </w:r>
    </w:p>
    <w:p w:rsidR="00000000" w:rsidDel="00000000" w:rsidP="00000000" w:rsidRDefault="00000000" w:rsidRPr="00000000" w14:paraId="0000000F">
      <w:pPr>
        <w:spacing w:line="480" w:lineRule="auto"/>
        <w:rPr/>
      </w:pPr>
      <w:r w:rsidDel="00000000" w:rsidR="00000000" w:rsidRPr="00000000">
        <w:rPr>
          <w:rtl w:val="0"/>
        </w:rPr>
      </w:r>
    </w:p>
    <w:p w:rsidR="00000000" w:rsidDel="00000000" w:rsidP="00000000" w:rsidRDefault="00000000" w:rsidRPr="00000000" w14:paraId="00000010">
      <w:pPr>
        <w:spacing w:line="480" w:lineRule="auto"/>
        <w:rPr/>
      </w:pPr>
      <w:r w:rsidDel="00000000" w:rsidR="00000000" w:rsidRPr="00000000">
        <w:rPr>
          <w:b w:val="1"/>
          <w:rtl w:val="0"/>
        </w:rPr>
        <w:t xml:space="preserve">Keywords</w:t>
      </w:r>
      <w:r w:rsidDel="00000000" w:rsidR="00000000" w:rsidRPr="00000000">
        <w:rPr>
          <w:rtl w:val="0"/>
        </w:rPr>
        <w:t xml:space="preserve">: Bromus tectorum, Cheatgrass, Conservation Reserve Program, Ecosystem Restoration, Interannual Climate Variability, Plant Functional Groups, Pascopyrum smithii, Western Wheatgrass</w:t>
      </w:r>
    </w:p>
    <w:p w:rsidR="00000000" w:rsidDel="00000000" w:rsidP="00000000" w:rsidRDefault="00000000" w:rsidRPr="00000000" w14:paraId="00000011">
      <w:pPr>
        <w:pStyle w:val="Heading1"/>
        <w:spacing w:line="480" w:lineRule="auto"/>
        <w:rPr/>
      </w:pPr>
      <w:bookmarkStart w:colFirst="0" w:colLast="0" w:name="_wkh9ek7gulyw" w:id="0"/>
      <w:bookmarkEnd w:id="0"/>
      <w:r w:rsidDel="00000000" w:rsidR="00000000" w:rsidRPr="00000000">
        <w:rPr>
          <w:rtl w:val="0"/>
        </w:rPr>
      </w:r>
    </w:p>
    <w:p w:rsidR="00000000" w:rsidDel="00000000" w:rsidP="00000000" w:rsidRDefault="00000000" w:rsidRPr="00000000" w14:paraId="00000012">
      <w:pPr>
        <w:pStyle w:val="Heading1"/>
        <w:spacing w:line="480" w:lineRule="auto"/>
        <w:rPr/>
      </w:pPr>
      <w:bookmarkStart w:colFirst="0" w:colLast="0" w:name="_gcdzdgw7oxot" w:id="1"/>
      <w:bookmarkEnd w:id="1"/>
      <w:r w:rsidDel="00000000" w:rsidR="00000000" w:rsidRPr="00000000">
        <w:br w:type="page"/>
      </w:r>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13">
      <w:pPr>
        <w:spacing w:line="480" w:lineRule="auto"/>
        <w:ind w:left="0" w:firstLine="0"/>
        <w:rPr/>
      </w:pPr>
      <w:r w:rsidDel="00000000" w:rsidR="00000000" w:rsidRPr="00000000">
        <w:rPr>
          <w:rtl w:val="0"/>
        </w:rPr>
        <w:t xml:space="preserve">Converting croplands to grasslands can restore ecosystem functions and services, but there is uncertainty about why some restoration treatments succeed and others do not. Existing restoration strategies tailor species compositions of seed mixes according to </w:t>
      </w:r>
      <w:ins w:author="Dave Barnard" w:id="3" w:date="2023-12-23T19:23:40Z">
        <w:r w:rsidDel="00000000" w:rsidR="00000000" w:rsidRPr="00000000">
          <w:rPr>
            <w:rtl w:val="0"/>
          </w:rPr>
          <w:t xml:space="preserve">long-term climate </w:t>
        </w:r>
      </w:ins>
      <w:r w:rsidDel="00000000" w:rsidR="00000000" w:rsidRPr="00000000">
        <w:rPr>
          <w:rtl w:val="0"/>
        </w:rPr>
        <w:t xml:space="preserve">mean</w:t>
      </w:r>
      <w:ins w:author="Dave Barnard" w:id="4" w:date="2023-12-23T19:23:46Z">
        <w:r w:rsidDel="00000000" w:rsidR="00000000" w:rsidRPr="00000000">
          <w:rPr>
            <w:rtl w:val="0"/>
          </w:rPr>
          <w:t xml:space="preserve">s</w:t>
        </w:r>
      </w:ins>
      <w:r w:rsidDel="00000000" w:rsidR="00000000" w:rsidRPr="00000000">
        <w:rPr>
          <w:rtl w:val="0"/>
        </w:rPr>
        <w:t xml:space="preserve"> </w:t>
      </w:r>
      <w:del w:author="Dave Barnard" w:id="5" w:date="2023-12-23T19:23:48Z">
        <w:r w:rsidDel="00000000" w:rsidR="00000000" w:rsidRPr="00000000">
          <w:rPr>
            <w:rtl w:val="0"/>
          </w:rPr>
          <w:delText xml:space="preserve">conditions</w:delText>
        </w:r>
      </w:del>
      <w:r w:rsidDel="00000000" w:rsidR="00000000" w:rsidRPr="00000000">
        <w:rPr>
          <w:rtl w:val="0"/>
        </w:rPr>
        <w:t xml:space="preserve"> </w:t>
      </w:r>
      <w:del w:author="Dave Barnard" w:id="6" w:date="2023-12-23T19:23:55Z">
        <w:r w:rsidDel="00000000" w:rsidR="00000000" w:rsidRPr="00000000">
          <w:rPr>
            <w:rtl w:val="0"/>
          </w:rPr>
          <w:delText xml:space="preserve">in</w:delText>
        </w:r>
      </w:del>
      <w:ins w:author="Dave Barnard" w:id="6" w:date="2023-12-23T19:23:55Z">
        <w:r w:rsidDel="00000000" w:rsidR="00000000" w:rsidRPr="00000000">
          <w:rPr>
            <w:rtl w:val="0"/>
          </w:rPr>
          <w:t xml:space="preserve">and</w:t>
        </w:r>
      </w:ins>
      <w:r w:rsidDel="00000000" w:rsidR="00000000" w:rsidRPr="00000000">
        <w:rPr>
          <w:rtl w:val="0"/>
        </w:rPr>
        <w:t xml:space="preserve"> hardiness zones. </w:t>
      </w:r>
      <w:ins w:author="Tim Green" w:id="7" w:date="2023-09-29T16:28:40Z">
        <w:r w:rsidDel="00000000" w:rsidR="00000000" w:rsidRPr="00000000">
          <w:rPr>
            <w:rtl w:val="0"/>
          </w:rPr>
          <w:t xml:space="preserve">However,</w:t>
        </w:r>
      </w:ins>
      <w:del w:author="Tim Green" w:id="7" w:date="2023-09-29T16:28:40Z">
        <w:r w:rsidDel="00000000" w:rsidR="00000000" w:rsidRPr="00000000">
          <w:rPr>
            <w:rtl w:val="0"/>
          </w:rPr>
          <w:delText xml:space="preserve">But</w:delText>
        </w:r>
      </w:del>
      <w:r w:rsidDel="00000000" w:rsidR="00000000" w:rsidRPr="00000000">
        <w:rPr>
          <w:rtl w:val="0"/>
        </w:rPr>
        <w:t xml:space="preserve"> individual years typically deviate from average climate norms such that restoration activities may be better informed by recent conditions than with climate averages</w:t>
      </w:r>
      <w:del w:author="Adam Mahood" w:id="8" w:date="2023-09-29T15:35:57Z">
        <w:r w:rsidDel="00000000" w:rsidR="00000000" w:rsidRPr="00000000">
          <w:rPr>
            <w:rtl w:val="0"/>
          </w:rPr>
          <w:delText xml:space="preserve"> in order to best direct management strategies</w:delText>
        </w:r>
      </w:del>
      <w:r w:rsidDel="00000000" w:rsidR="00000000" w:rsidRPr="00000000">
        <w:rPr>
          <w:rtl w:val="0"/>
        </w:rPr>
        <w:t xml:space="preserve">. We monitored a field in eastern Colorado that was converted from </w:t>
      </w:r>
      <w:ins w:author="Tim Green" w:id="9" w:date="2023-09-29T16:29:14Z">
        <w:r w:rsidDel="00000000" w:rsidR="00000000" w:rsidRPr="00000000">
          <w:rPr>
            <w:rtl w:val="0"/>
          </w:rPr>
          <w:t xml:space="preserve">winter </w:t>
        </w:r>
      </w:ins>
      <w:r w:rsidDel="00000000" w:rsidR="00000000" w:rsidRPr="00000000">
        <w:rPr>
          <w:rtl w:val="0"/>
        </w:rPr>
        <w:t xml:space="preserve">wheat-fallow to </w:t>
      </w:r>
      <w:r w:rsidDel="00000000" w:rsidR="00000000" w:rsidRPr="00000000">
        <w:rPr>
          <w:rtl w:val="0"/>
        </w:rPr>
        <w:t xml:space="preserve">native perennial </w:t>
      </w:r>
      <w:r w:rsidDel="00000000" w:rsidR="00000000" w:rsidRPr="00000000">
        <w:rPr>
          <w:rtl w:val="0"/>
        </w:rPr>
        <w:t xml:space="preserve">grassland via seeding. The same seed mix was used to seed half </w:t>
      </w:r>
      <w:ins w:author="Tim Green" w:id="10" w:date="2023-09-29T16:29:44Z">
        <w:r w:rsidDel="00000000" w:rsidR="00000000" w:rsidRPr="00000000">
          <w:rPr>
            <w:rtl w:val="0"/>
          </w:rPr>
          <w:t xml:space="preserve">of </w:t>
        </w:r>
      </w:ins>
      <w:r w:rsidDel="00000000" w:rsidR="00000000" w:rsidRPr="00000000">
        <w:rPr>
          <w:rtl w:val="0"/>
        </w:rPr>
        <w:t xml:space="preserve">the strips in 2013 (drier) and the other half in 2014 (wetter). </w:t>
      </w:r>
      <w:ins w:author="Adam Mahood" w:id="11" w:date="2023-12-14T18:49:59Z">
        <w:r w:rsidDel="00000000" w:rsidR="00000000" w:rsidRPr="00000000">
          <w:rPr>
            <w:rtl w:val="0"/>
          </w:rPr>
          <w:t xml:space="preserve">In the</w:t>
        </w:r>
      </w:ins>
      <w:del w:author="Adam Mahood" w:id="11" w:date="2023-12-14T18:49:59Z">
        <w:r w:rsidDel="00000000" w:rsidR="00000000" w:rsidRPr="00000000">
          <w:rPr>
            <w:rtl w:val="0"/>
          </w:rPr>
          <w:delText xml:space="preserve">The</w:delText>
        </w:r>
      </w:del>
      <w:r w:rsidDel="00000000" w:rsidR="00000000" w:rsidRPr="00000000">
        <w:rPr>
          <w:rtl w:val="0"/>
        </w:rPr>
        <w:t xml:space="preserve"> strips seeded in 2013</w:t>
      </w:r>
      <w:ins w:author="Adam Mahood" w:id="12" w:date="2023-12-14T18:50:05Z">
        <w:r w:rsidDel="00000000" w:rsidR="00000000" w:rsidRPr="00000000">
          <w:rPr>
            <w:rtl w:val="0"/>
          </w:rPr>
          <w:t xml:space="preserve">,</w:t>
        </w:r>
      </w:ins>
      <w:r w:rsidDel="00000000" w:rsidR="00000000" w:rsidRPr="00000000">
        <w:rPr>
          <w:rtl w:val="0"/>
        </w:rPr>
        <w:t xml:space="preserve"> </w:t>
      </w:r>
      <w:del w:author="Adam Mahood" w:id="13" w:date="2023-12-14T18:50:07Z">
        <w:r w:rsidDel="00000000" w:rsidR="00000000" w:rsidRPr="00000000">
          <w:rPr>
            <w:rtl w:val="0"/>
          </w:rPr>
          <w:delText xml:space="preserve">had </w:delText>
        </w:r>
      </w:del>
      <w:r w:rsidDel="00000000" w:rsidR="00000000" w:rsidRPr="00000000">
        <w:rPr>
          <w:rtl w:val="0"/>
        </w:rPr>
        <w:t xml:space="preserve">only one native grass and </w:t>
      </w:r>
      <w:ins w:author="Adam Mahood" w:id="14" w:date="2023-09-29T15:36:45Z">
        <w:r w:rsidDel="00000000" w:rsidR="00000000" w:rsidRPr="00000000">
          <w:rPr>
            <w:rtl w:val="0"/>
          </w:rPr>
          <w:t xml:space="preserve">one </w:t>
        </w:r>
      </w:ins>
      <w:r w:rsidDel="00000000" w:rsidR="00000000" w:rsidRPr="00000000">
        <w:rPr>
          <w:rtl w:val="0"/>
        </w:rPr>
        <w:t xml:space="preserve">shrub species from the seed mix establish</w:t>
      </w:r>
      <w:ins w:author="Adam Mahood" w:id="15" w:date="2023-12-14T18:49:35Z">
        <w:r w:rsidDel="00000000" w:rsidR="00000000" w:rsidRPr="00000000">
          <w:rPr>
            <w:rtl w:val="0"/>
          </w:rPr>
          <w:t xml:space="preserve">ed widely</w:t>
        </w:r>
      </w:ins>
      <w:r w:rsidDel="00000000" w:rsidR="00000000" w:rsidRPr="00000000">
        <w:rPr>
          <w:rtl w:val="0"/>
        </w:rPr>
        <w:t xml:space="preserve">, whereas in 2014 all native grasses established</w:t>
      </w:r>
      <w:ins w:author="Adam Mahood" w:id="16" w:date="2023-09-29T15:36:54Z">
        <w:r w:rsidDel="00000000" w:rsidR="00000000" w:rsidRPr="00000000">
          <w:rPr>
            <w:rtl w:val="0"/>
          </w:rPr>
          <w:t xml:space="preserve">.</w:t>
        </w:r>
      </w:ins>
      <w:r w:rsidDel="00000000" w:rsidR="00000000" w:rsidRPr="00000000">
        <w:rPr>
          <w:rtl w:val="0"/>
        </w:rPr>
        <w:t xml:space="preserve"> Higher soil moisture preceding seed application was positively associated with perennial grasses, while rhizomatous grasses, shrubs and introduced annuals were associated with other variables.</w:t>
      </w:r>
      <w:ins w:author="Adam Mahood" w:id="17" w:date="2023-12-14T18:51:13Z">
        <w:r w:rsidDel="00000000" w:rsidR="00000000" w:rsidRPr="00000000">
          <w:rPr>
            <w:rtl w:val="0"/>
          </w:rPr>
          <w:t xml:space="preserve"> After seeding, high summer soil moisture was positively associated with a rhizomatous </w:t>
        </w:r>
      </w:ins>
      <w:ins w:author="Dave Barnard" w:id="18" w:date="2023-12-23T19:27:09Z">
        <w:r w:rsidDel="00000000" w:rsidR="00000000" w:rsidRPr="00000000">
          <w:rPr>
            <w:rtl w:val="0"/>
          </w:rPr>
          <w:t xml:space="preserve">C</w:t>
        </w:r>
      </w:ins>
      <w:ins w:author="Adam Mahood" w:id="17" w:date="2023-12-14T18:51:13Z">
        <w:del w:author="Dave Barnard" w:id="18" w:date="2023-12-23T19:27:09Z">
          <w:r w:rsidDel="00000000" w:rsidR="00000000" w:rsidRPr="00000000">
            <w:rPr>
              <w:rtl w:val="0"/>
            </w:rPr>
            <w:delText xml:space="preserve">c</w:delText>
          </w:r>
        </w:del>
        <w:r w:rsidDel="00000000" w:rsidR="00000000" w:rsidRPr="00000000">
          <w:rPr>
            <w:rtl w:val="0"/>
          </w:rPr>
          <w:t xml:space="preserve">3 grass, while the </w:t>
        </w:r>
        <w:del w:author="Dave Barnard" w:id="19" w:date="2023-12-23T19:27:41Z">
          <w:r w:rsidDel="00000000" w:rsidR="00000000" w:rsidRPr="00000000">
            <w:rPr>
              <w:rtl w:val="0"/>
            </w:rPr>
            <w:delText xml:space="preserve">planted </w:delText>
          </w:r>
        </w:del>
      </w:ins>
      <w:ins w:author="Dave Barnard" w:id="19" w:date="2023-12-23T19:27:41Z">
        <w:del w:author="Dave Barnard" w:id="19" w:date="2023-12-23T19:27:41Z">
          <w:r w:rsidDel="00000000" w:rsidR="00000000" w:rsidRPr="00000000">
            <w:rPr>
              <w:rtl w:val="0"/>
            </w:rPr>
            <w:delText xml:space="preserve">C</w:delText>
          </w:r>
        </w:del>
      </w:ins>
      <w:ins w:author="Adam Mahood" w:id="17" w:date="2023-12-14T18:51:13Z">
        <w:del w:author="Dave Barnard" w:id="19" w:date="2023-12-23T19:27:41Z">
          <w:r w:rsidDel="00000000" w:rsidR="00000000" w:rsidRPr="00000000">
            <w:rPr>
              <w:rtl w:val="0"/>
            </w:rPr>
            <w:delText xml:space="preserve">c</w:delText>
          </w:r>
        </w:del>
        <w:r w:rsidDel="00000000" w:rsidR="00000000" w:rsidRPr="00000000">
          <w:rPr>
            <w:rtl w:val="0"/>
          </w:rPr>
          <w:t xml:space="preserve">4 bunchgrasses were negatively associated with high summer soil moisture and positively associated with high fall soil </w:t>
        </w:r>
        <w:r w:rsidDel="00000000" w:rsidR="00000000" w:rsidRPr="00000000">
          <w:rPr>
            <w:rtl w:val="0"/>
          </w:rPr>
          <w:t xml:space="preserve">temperatures</w:t>
        </w:r>
        <w:r w:rsidDel="00000000" w:rsidR="00000000" w:rsidRPr="00000000">
          <w:rPr>
            <w:rtl w:val="0"/>
          </w:rPr>
          <w:t xml:space="preserve">.</w:t>
        </w:r>
      </w:ins>
      <w:r w:rsidDel="00000000" w:rsidR="00000000" w:rsidRPr="00000000">
        <w:rPr>
          <w:rtl w:val="0"/>
        </w:rPr>
        <w:t xml:space="preserve"> We found evidence of facilitatory interactions between grasses and forbs, and antagonistic interactions between native perennial grasses and introduced annuals. These findings </w:t>
      </w:r>
      <w:ins w:author="Adam Mahood" w:id="20" w:date="2023-09-29T15:38:16Z">
        <w:r w:rsidDel="00000000" w:rsidR="00000000" w:rsidRPr="00000000">
          <w:rPr>
            <w:rtl w:val="0"/>
          </w:rPr>
          <w:t xml:space="preserve">highlight th</w:t>
        </w:r>
      </w:ins>
      <w:ins w:author="Tim Green" w:id="21" w:date="2023-12-14T22:27:28Z">
        <w:r w:rsidDel="00000000" w:rsidR="00000000" w:rsidRPr="00000000">
          <w:rPr>
            <w:rtl w:val="0"/>
          </w:rPr>
          <w:t xml:space="preserve">e potential for</w:t>
        </w:r>
      </w:ins>
      <w:ins w:author="Adam Mahood" w:id="20" w:date="2023-09-29T15:38:16Z">
        <w:del w:author="Tim Green" w:id="21" w:date="2023-12-14T22:27:28Z">
          <w:r w:rsidDel="00000000" w:rsidR="00000000" w:rsidRPr="00000000">
            <w:rPr>
              <w:rtl w:val="0"/>
            </w:rPr>
            <w:delText xml:space="preserve">at</w:delText>
          </w:r>
        </w:del>
      </w:ins>
      <w:del w:author="Adam Mahood" w:id="20" w:date="2023-09-29T15:38:16Z">
        <w:r w:rsidDel="00000000" w:rsidR="00000000" w:rsidRPr="00000000">
          <w:rPr>
            <w:rtl w:val="0"/>
          </w:rPr>
          <w:delText xml:space="preserve">can assist</w:delText>
        </w:r>
      </w:del>
      <w:r w:rsidDel="00000000" w:rsidR="00000000" w:rsidRPr="00000000">
        <w:rPr>
          <w:rtl w:val="0"/>
        </w:rPr>
        <w:t xml:space="preserve"> land managers</w:t>
      </w:r>
      <w:ins w:author="Adam Mahood" w:id="22" w:date="2023-09-29T15:38:43Z">
        <w:r w:rsidDel="00000000" w:rsidR="00000000" w:rsidRPr="00000000">
          <w:rPr>
            <w:rtl w:val="0"/>
          </w:rPr>
          <w:t xml:space="preserve"> </w:t>
        </w:r>
        <w:del w:author="Tim Green" w:id="23" w:date="2023-12-14T22:27:42Z">
          <w:r w:rsidDel="00000000" w:rsidR="00000000" w:rsidRPr="00000000">
            <w:rPr>
              <w:rtl w:val="0"/>
            </w:rPr>
            <w:delText xml:space="preserve">may be able</w:delText>
          </w:r>
        </w:del>
      </w:ins>
      <w:del w:author="Tim Green" w:id="23" w:date="2023-12-14T22:27:42Z">
        <w:r w:rsidDel="00000000" w:rsidR="00000000" w:rsidRPr="00000000">
          <w:rPr>
            <w:rtl w:val="0"/>
          </w:rPr>
          <w:delText xml:space="preserve"> </w:delText>
        </w:r>
      </w:del>
      <w:r w:rsidDel="00000000" w:rsidR="00000000" w:rsidRPr="00000000">
        <w:rPr>
          <w:rtl w:val="0"/>
        </w:rPr>
        <w:t xml:space="preserve">to improve upon current approaches by considering antecedent</w:t>
      </w:r>
      <w:ins w:author="Adam Mahood" w:id="24" w:date="2023-09-29T15:37:46Z">
        <w:r w:rsidDel="00000000" w:rsidR="00000000" w:rsidRPr="00000000">
          <w:rPr>
            <w:rtl w:val="0"/>
          </w:rPr>
          <w:t xml:space="preserve"> and forecasted</w:t>
        </w:r>
      </w:ins>
      <w:r w:rsidDel="00000000" w:rsidR="00000000" w:rsidRPr="00000000">
        <w:rPr>
          <w:rtl w:val="0"/>
        </w:rPr>
        <w:t xml:space="preserve"> conditions during restoration planning.</w:t>
      </w:r>
    </w:p>
    <w:p w:rsidR="00000000" w:rsidDel="00000000" w:rsidP="00000000" w:rsidRDefault="00000000" w:rsidRPr="00000000" w14:paraId="00000014">
      <w:pPr>
        <w:spacing w:line="480" w:lineRule="auto"/>
        <w:rPr/>
      </w:pPr>
      <w:r w:rsidDel="00000000" w:rsidR="00000000" w:rsidRPr="00000000">
        <w:rPr>
          <w:rtl w:val="0"/>
        </w:rPr>
      </w:r>
    </w:p>
    <w:p w:rsidR="00000000" w:rsidDel="00000000" w:rsidP="00000000" w:rsidRDefault="00000000" w:rsidRPr="00000000" w14:paraId="00000015">
      <w:pPr>
        <w:spacing w:line="480" w:lineRule="auto"/>
        <w:rPr/>
      </w:pPr>
      <w:r w:rsidDel="00000000" w:rsidR="00000000" w:rsidRPr="00000000">
        <w:rPr>
          <w:rtl w:val="0"/>
        </w:rPr>
      </w:r>
    </w:p>
    <w:p w:rsidR="00000000" w:rsidDel="00000000" w:rsidP="00000000" w:rsidRDefault="00000000" w:rsidRPr="00000000" w14:paraId="00000016">
      <w:pPr>
        <w:spacing w:line="480" w:lineRule="auto"/>
        <w:rPr/>
      </w:pPr>
      <w:r w:rsidDel="00000000" w:rsidR="00000000" w:rsidRPr="00000000">
        <w:rPr>
          <w:rtl w:val="0"/>
        </w:rPr>
      </w:r>
    </w:p>
    <w:p w:rsidR="00000000" w:rsidDel="00000000" w:rsidP="00000000" w:rsidRDefault="00000000" w:rsidRPr="00000000" w14:paraId="00000017">
      <w:pPr>
        <w:pStyle w:val="Heading1"/>
        <w:spacing w:line="480" w:lineRule="auto"/>
        <w:rPr/>
      </w:pPr>
      <w:bookmarkStart w:colFirst="0" w:colLast="0" w:name="_427qea5784nq" w:id="2"/>
      <w:bookmarkEnd w:id="2"/>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spacing w:line="480" w:lineRule="auto"/>
        <w:rPr/>
      </w:pPr>
      <w:bookmarkStart w:colFirst="0" w:colLast="0" w:name="_g7wj408rl1fr" w:id="3"/>
      <w:bookmarkEnd w:id="3"/>
      <w:r w:rsidDel="00000000" w:rsidR="00000000" w:rsidRPr="00000000">
        <w:rPr>
          <w:rtl w:val="0"/>
        </w:rPr>
        <w:t xml:space="preserve">Introduction</w:t>
      </w:r>
    </w:p>
    <w:p w:rsidR="00000000" w:rsidDel="00000000" w:rsidP="00000000" w:rsidRDefault="00000000" w:rsidRPr="00000000" w14:paraId="00000019">
      <w:pPr>
        <w:spacing w:line="480" w:lineRule="auto"/>
        <w:ind w:left="0" w:firstLine="0"/>
        <w:rPr/>
      </w:pPr>
      <w:r w:rsidDel="00000000" w:rsidR="00000000" w:rsidRPr="00000000">
        <w:rPr>
          <w:rtl w:val="0"/>
        </w:rPr>
        <w:t xml:space="preserve">Understanding how species diversity develops in novel ecosystems such as </w:t>
      </w:r>
      <w:r w:rsidDel="00000000" w:rsidR="00000000" w:rsidRPr="00000000">
        <w:rPr>
          <w:rtl w:val="0"/>
        </w:rPr>
        <w:t xml:space="preserve">post agricultural landscapes</w:t>
      </w:r>
      <w:r w:rsidDel="00000000" w:rsidR="00000000" w:rsidRPr="00000000">
        <w:rPr>
          <w:rtl w:val="0"/>
        </w:rPr>
        <w:t xml:space="preserve"> is one of most important questions in plant science today </w:t>
      </w:r>
      <w:hyperlink r:id="rId8">
        <w:r w:rsidDel="00000000" w:rsidR="00000000" w:rsidRPr="00000000">
          <w:rPr>
            <w:vertAlign w:val="baseline"/>
            <w:rtl w:val="0"/>
          </w:rPr>
          <w:t xml:space="preserve">(</w:t>
        </w:r>
      </w:hyperlink>
      <w:hyperlink r:id="rId9">
        <w:r w:rsidDel="00000000" w:rsidR="00000000" w:rsidRPr="00000000">
          <w:rPr>
            <w:color w:val="4a86e8"/>
            <w:vertAlign w:val="baseline"/>
            <w:rtl w:val="0"/>
          </w:rPr>
          <w:t xml:space="preserve">Armstrong </w:t>
        </w:r>
      </w:hyperlink>
      <w:hyperlink r:id="rId10">
        <w:r w:rsidDel="00000000" w:rsidR="00000000" w:rsidRPr="00000000">
          <w:rPr>
            <w:i w:val="1"/>
            <w:color w:val="4a86e8"/>
            <w:vertAlign w:val="baseline"/>
            <w:rtl w:val="0"/>
          </w:rPr>
          <w:t xml:space="preserve">et al.</w:t>
        </w:r>
      </w:hyperlink>
      <w:hyperlink r:id="rId11">
        <w:r w:rsidDel="00000000" w:rsidR="00000000" w:rsidRPr="00000000">
          <w:rPr>
            <w:color w:val="4a86e8"/>
            <w:vertAlign w:val="baseline"/>
            <w:rtl w:val="0"/>
          </w:rPr>
          <w:t xml:space="preserve">, 2023; Bell </w:t>
        </w:r>
      </w:hyperlink>
      <w:hyperlink r:id="rId12">
        <w:r w:rsidDel="00000000" w:rsidR="00000000" w:rsidRPr="00000000">
          <w:rPr>
            <w:i w:val="1"/>
            <w:color w:val="4a86e8"/>
            <w:vertAlign w:val="baseline"/>
            <w:rtl w:val="0"/>
          </w:rPr>
          <w:t xml:space="preserve">et al.</w:t>
        </w:r>
      </w:hyperlink>
      <w:hyperlink r:id="rId13">
        <w:r w:rsidDel="00000000" w:rsidR="00000000" w:rsidRPr="00000000">
          <w:rPr>
            <w:color w:val="4a86e8"/>
            <w:vertAlign w:val="baseline"/>
            <w:rtl w:val="0"/>
          </w:rPr>
          <w:t xml:space="preserve">, 2023</w:t>
        </w:r>
      </w:hyperlink>
      <w:hyperlink r:id="rId14">
        <w:r w:rsidDel="00000000" w:rsidR="00000000" w:rsidRPr="00000000">
          <w:rPr>
            <w:vertAlign w:val="baseline"/>
            <w:rtl w:val="0"/>
          </w:rPr>
          <w:t xml:space="preserve">)</w:t>
        </w:r>
      </w:hyperlink>
      <w:r w:rsidDel="00000000" w:rsidR="00000000" w:rsidRPr="00000000">
        <w:rPr>
          <w:rtl w:val="0"/>
        </w:rPr>
        <w:t xml:space="preserve">. </w:t>
      </w:r>
      <w:r w:rsidDel="00000000" w:rsidR="00000000" w:rsidRPr="00000000">
        <w:rPr>
          <w:rtl w:val="0"/>
        </w:rPr>
        <w:t xml:space="preserve">Globally, about 15 Mkm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10% of global land area) are currently managed as croplands,</w:t>
      </w:r>
      <w:r w:rsidDel="00000000" w:rsidR="00000000" w:rsidRPr="00000000">
        <w:rPr>
          <w:rtl w:val="0"/>
        </w:rPr>
        <w:t xml:space="preserve"> </w:t>
      </w:r>
      <w:ins w:author="Dave Barnard" w:id="25" w:date="2023-12-23T19:28:38Z">
        <w:r w:rsidDel="00000000" w:rsidR="00000000" w:rsidRPr="00000000">
          <w:rPr>
            <w:rtl w:val="0"/>
          </w:rPr>
          <w:t xml:space="preserve">resulting in an</w:t>
        </w:r>
      </w:ins>
      <w:del w:author="Dave Barnard" w:id="25" w:date="2023-12-23T19:28:38Z">
        <w:r w:rsidDel="00000000" w:rsidR="00000000" w:rsidRPr="00000000">
          <w:rPr>
            <w:rtl w:val="0"/>
          </w:rPr>
          <w:delText xml:space="preserve">and this has led to an </w:delText>
        </w:r>
      </w:del>
      <w:r w:rsidDel="00000000" w:rsidR="00000000" w:rsidRPr="00000000">
        <w:rPr>
          <w:rtl w:val="0"/>
        </w:rPr>
        <w:t xml:space="preserve">estimated</w:t>
      </w:r>
      <w:r w:rsidDel="00000000" w:rsidR="00000000" w:rsidRPr="00000000">
        <w:rPr>
          <w:rtl w:val="0"/>
        </w:rPr>
        <w:t xml:space="preserve"> 133 Pg</w:t>
      </w:r>
      <w:r w:rsidDel="00000000" w:rsidR="00000000" w:rsidRPr="00000000">
        <w:rPr>
          <w:rtl w:val="0"/>
        </w:rPr>
        <w:t xml:space="preserve"> in cumulative</w:t>
      </w:r>
      <w:r w:rsidDel="00000000" w:rsidR="00000000" w:rsidRPr="00000000">
        <w:rPr>
          <w:rtl w:val="0"/>
        </w:rPr>
        <w:t xml:space="preserve"> </w:t>
      </w:r>
      <w:ins w:author="Dave Barnard" w:id="26" w:date="2023-12-23T19:29:00Z">
        <w:r w:rsidDel="00000000" w:rsidR="00000000" w:rsidRPr="00000000">
          <w:rPr>
            <w:rtl w:val="0"/>
          </w:rPr>
          <w:t xml:space="preserve">carbon (C)</w:t>
        </w:r>
      </w:ins>
      <w:del w:author="Dave Barnard" w:id="26" w:date="2023-12-23T19:29:00Z">
        <w:r w:rsidDel="00000000" w:rsidR="00000000" w:rsidRPr="00000000">
          <w:rPr>
            <w:rtl w:val="0"/>
          </w:rPr>
          <w:delText xml:space="preserve">C</w:delText>
        </w:r>
      </w:del>
      <w:r w:rsidDel="00000000" w:rsidR="00000000" w:rsidRPr="00000000">
        <w:rPr>
          <w:rtl w:val="0"/>
        </w:rPr>
        <w:t xml:space="preserve"> emissions throughout human history </w:t>
      </w:r>
      <w:hyperlink r:id="rId15">
        <w:r w:rsidDel="00000000" w:rsidR="00000000" w:rsidRPr="00000000">
          <w:rPr>
            <w:vertAlign w:val="baseline"/>
            <w:rtl w:val="0"/>
          </w:rPr>
          <w:t xml:space="preserve">(</w:t>
        </w:r>
      </w:hyperlink>
      <w:hyperlink r:id="rId16">
        <w:r w:rsidDel="00000000" w:rsidR="00000000" w:rsidRPr="00000000">
          <w:rPr>
            <w:color w:val="4a86e8"/>
            <w:vertAlign w:val="baseline"/>
            <w:rtl w:val="0"/>
          </w:rPr>
          <w:t xml:space="preserve">Sanderman, Hengl and Fiske, 2017</w:t>
        </w:r>
      </w:hyperlink>
      <w:hyperlink r:id="rId17">
        <w:r w:rsidDel="00000000" w:rsidR="00000000" w:rsidRPr="00000000">
          <w:rPr>
            <w:vertAlign w:val="baseline"/>
            <w:rtl w:val="0"/>
          </w:rPr>
          <w:t xml:space="preserve">)</w:t>
        </w:r>
      </w:hyperlink>
      <w:r w:rsidDel="00000000" w:rsidR="00000000" w:rsidRPr="00000000">
        <w:rPr>
          <w:rtl w:val="0"/>
        </w:rPr>
        <w:t xml:space="preserve">.</w:t>
      </w:r>
      <w:r w:rsidDel="00000000" w:rsidR="00000000" w:rsidRPr="00000000">
        <w:rPr>
          <w:rtl w:val="0"/>
        </w:rPr>
        <w:t xml:space="preserve"> Reestablishing native perennial plant cover in </w:t>
      </w:r>
      <w:r w:rsidDel="00000000" w:rsidR="00000000" w:rsidRPr="00000000">
        <w:rPr>
          <w:rtl w:val="0"/>
        </w:rPr>
        <w:t xml:space="preserve">post agricultural landscapes</w:t>
      </w:r>
      <w:r w:rsidDel="00000000" w:rsidR="00000000" w:rsidRPr="00000000">
        <w:rPr>
          <w:rtl w:val="0"/>
        </w:rPr>
        <w:t xml:space="preserve"> is an important way to restore these systems to C sinks and enhance </w:t>
      </w:r>
      <w:ins w:author="Adam Mahood" w:id="27" w:date="2023-12-14T18:31:15Z">
        <w:r w:rsidDel="00000000" w:rsidR="00000000" w:rsidRPr="00000000">
          <w:rPr>
            <w:rtl w:val="0"/>
          </w:rPr>
          <w:t xml:space="preserve">soil stabilization, biodiversity and other </w:t>
        </w:r>
      </w:ins>
      <w:r w:rsidDel="00000000" w:rsidR="00000000" w:rsidRPr="00000000">
        <w:rPr>
          <w:rtl w:val="0"/>
        </w:rPr>
        <w:t xml:space="preserve">ecosystem functions and services. However,</w:t>
      </w:r>
      <w:ins w:author="Adam Mahood" w:id="28" w:date="2023-12-14T18:33:07Z">
        <w:r w:rsidDel="00000000" w:rsidR="00000000" w:rsidRPr="00000000">
          <w:rPr>
            <w:rtl w:val="0"/>
          </w:rPr>
          <w:t xml:space="preserve"> in order to realize these benefits, native perennial plants need to be successfully </w:t>
        </w:r>
        <w:r w:rsidDel="00000000" w:rsidR="00000000" w:rsidRPr="00000000">
          <w:rPr>
            <w:rtl w:val="0"/>
          </w:rPr>
          <w:t xml:space="preserve">established</w:t>
        </w:r>
        <w:r w:rsidDel="00000000" w:rsidR="00000000" w:rsidRPr="00000000">
          <w:rPr>
            <w:rtl w:val="0"/>
          </w:rPr>
          <w:t xml:space="preserve">, and this has proven difficult for many</w:t>
        </w:r>
      </w:ins>
      <w:r w:rsidDel="00000000" w:rsidR="00000000" w:rsidRPr="00000000">
        <w:rPr>
          <w:rtl w:val="0"/>
        </w:rPr>
        <w:t xml:space="preserve"> restoration practitioners</w:t>
      </w:r>
      <w:ins w:author="Adam Mahood" w:id="29" w:date="2023-09-22T21:12:11Z">
        <w:commentRangeStart w:id="1"/>
        <w:r w:rsidDel="00000000" w:rsidR="00000000" w:rsidRPr="00000000">
          <w:rPr>
            <w:rtl w:val="0"/>
          </w:rPr>
          <w:t xml:space="preserve"> in arid and semi-arid grasslands</w:t>
        </w:r>
        <w:r w:rsidDel="00000000" w:rsidR="00000000" w:rsidRPr="00000000">
          <w:rPr>
            <w:rtl w:val="0"/>
          </w:rPr>
          <w:t xml:space="preserve">. </w:t>
        </w:r>
      </w:ins>
      <w:del w:author="Adam Mahood" w:id="29" w:date="2023-09-22T21:12:11Z">
        <w:commentRangeEnd w:id="1"/>
        <w:r w:rsidDel="00000000" w:rsidR="00000000" w:rsidRPr="00000000">
          <w:commentReference w:id="1"/>
        </w:r>
        <w:r w:rsidDel="00000000" w:rsidR="00000000" w:rsidRPr="00000000">
          <w:rPr>
            <w:rtl w:val="0"/>
          </w:rPr>
          <w:delText xml:space="preserve"> have a difficult task in re-establishing native plants</w:delText>
        </w:r>
      </w:del>
      <w:r w:rsidDel="00000000" w:rsidR="00000000" w:rsidRPr="00000000">
        <w:rPr>
          <w:rtl w:val="0"/>
        </w:rPr>
        <w:t xml:space="preserve"> </w:t>
      </w:r>
      <w:ins w:author="Adam Mahood" w:id="30" w:date="2023-12-14T18:35:38Z">
        <w:r w:rsidDel="00000000" w:rsidR="00000000" w:rsidRPr="00000000">
          <w:rPr>
            <w:rtl w:val="0"/>
          </w:rPr>
          <w:t xml:space="preserve">The task is even more difficult </w:t>
        </w:r>
      </w:ins>
      <w:r w:rsidDel="00000000" w:rsidR="00000000" w:rsidRPr="00000000">
        <w:rPr>
          <w:rtl w:val="0"/>
        </w:rPr>
        <w:t xml:space="preserve">in areas managed for long periods as intensive agriculture, because often the native seed bank is depleted, soil fertility has declined, non-native plants are abundant, and ecohydrological function is altered </w:t>
      </w:r>
      <w:hyperlink r:id="rId18">
        <w:r w:rsidDel="00000000" w:rsidR="00000000" w:rsidRPr="00000000">
          <w:rPr>
            <w:vertAlign w:val="baseline"/>
            <w:rtl w:val="0"/>
          </w:rPr>
          <w:t xml:space="preserve">(</w:t>
        </w:r>
      </w:hyperlink>
      <w:hyperlink r:id="rId19">
        <w:r w:rsidDel="00000000" w:rsidR="00000000" w:rsidRPr="00000000">
          <w:rPr>
            <w:color w:val="4a86e8"/>
            <w:vertAlign w:val="baseline"/>
            <w:rtl w:val="0"/>
          </w:rPr>
          <w:t xml:space="preserve">Turnbull </w:t>
        </w:r>
      </w:hyperlink>
      <w:hyperlink r:id="rId20">
        <w:r w:rsidDel="00000000" w:rsidR="00000000" w:rsidRPr="00000000">
          <w:rPr>
            <w:i w:val="1"/>
            <w:color w:val="4a86e8"/>
            <w:vertAlign w:val="baseline"/>
            <w:rtl w:val="0"/>
          </w:rPr>
          <w:t xml:space="preserve">et al.</w:t>
        </w:r>
      </w:hyperlink>
      <w:hyperlink r:id="rId21">
        <w:r w:rsidDel="00000000" w:rsidR="00000000" w:rsidRPr="00000000">
          <w:rPr>
            <w:color w:val="4a86e8"/>
            <w:vertAlign w:val="baseline"/>
            <w:rtl w:val="0"/>
          </w:rPr>
          <w:t xml:space="preserve">, 2012</w:t>
        </w:r>
      </w:hyperlink>
      <w:hyperlink r:id="rId22">
        <w:r w:rsidDel="00000000" w:rsidR="00000000" w:rsidRPr="00000000">
          <w:rPr>
            <w:vertAlign w:val="baseline"/>
            <w:rtl w:val="0"/>
          </w:rPr>
          <w:t xml:space="preserve">)</w:t>
        </w:r>
      </w:hyperlink>
      <w:ins w:author="Adam Mahood" w:id="31" w:date="2023-11-06T22:37:57Z">
        <w:commentRangeStart w:id="2"/>
        <w:r w:rsidDel="00000000" w:rsidR="00000000" w:rsidRPr="00000000">
          <w:rPr>
            <w:vertAlign w:val="baseline"/>
            <w:rtl w:val="0"/>
          </w:rPr>
          <w:t xml:space="preserve">  (Shackelford et al. 2021)</w:t>
        </w:r>
      </w:ins>
      <w:commentRangeEnd w:id="2"/>
      <w:r w:rsidDel="00000000" w:rsidR="00000000" w:rsidRPr="00000000">
        <w:commentReference w:id="2"/>
      </w:r>
      <w:r w:rsidDel="00000000" w:rsidR="00000000" w:rsidRPr="00000000">
        <w:rPr>
          <w:rtl w:val="0"/>
        </w:rPr>
        <w:t xml:space="preserve">. Furthermore, restoration practitioners are often guided by mean annual climate conditions when </w:t>
      </w:r>
      <w:ins w:author="Dave Barnard" w:id="32" w:date="2023-12-23T19:29:58Z">
        <w:r w:rsidDel="00000000" w:rsidR="00000000" w:rsidRPr="00000000">
          <w:rPr>
            <w:rtl w:val="0"/>
          </w:rPr>
          <w:t xml:space="preserve">selecting species for seed mixes</w:t>
        </w:r>
      </w:ins>
      <w:del w:author="Dave Barnard" w:id="32" w:date="2023-12-23T19:29:58Z">
        <w:r w:rsidDel="00000000" w:rsidR="00000000" w:rsidRPr="00000000">
          <w:rPr>
            <w:rtl w:val="0"/>
          </w:rPr>
          <w:delText xml:space="preserve">they decide which species to plant</w:delText>
        </w:r>
      </w:del>
      <w:r w:rsidDel="00000000" w:rsidR="00000000" w:rsidRPr="00000000">
        <w:rPr>
          <w:rtl w:val="0"/>
        </w:rPr>
        <w:t xml:space="preserve">. But a typical year will tend to have a combination of high, low or average seasonal values of temperature, precipitation and other climate variables, and precipitation in particular can be very difficult to predict. </w:t>
      </w:r>
      <w:r w:rsidDel="00000000" w:rsidR="00000000" w:rsidRPr="00000000">
        <w:rPr>
          <w:rtl w:val="0"/>
        </w:rPr>
        <w:t xml:space="preserve">Therefore, “mean conditions” rarely capture climate extremes that drive community responses</w:t>
      </w:r>
      <w:del w:author="Adam Mahood" w:id="33" w:date="2023-09-29T17:13:51Z">
        <w:r w:rsidDel="00000000" w:rsidR="00000000" w:rsidRPr="00000000">
          <w:rPr>
            <w:rtl w:val="0"/>
          </w:rPr>
          <w:delText xml:space="preserve"> </w:delText>
        </w:r>
      </w:del>
      <w:r w:rsidDel="00000000" w:rsidR="00000000" w:rsidRPr="00000000">
        <w:rPr>
          <w:rtl w:val="0"/>
        </w:rPr>
        <w:t xml:space="preserve">, especially in drylands. </w:t>
      </w:r>
      <w:r w:rsidDel="00000000" w:rsidR="00000000" w:rsidRPr="00000000">
        <w:rPr>
          <w:rtl w:val="0"/>
        </w:rPr>
      </w:r>
    </w:p>
    <w:p w:rsidR="00000000" w:rsidDel="00000000" w:rsidP="00000000" w:rsidRDefault="00000000" w:rsidRPr="00000000" w14:paraId="0000001A">
      <w:pPr>
        <w:spacing w:line="480" w:lineRule="auto"/>
        <w:ind w:left="0" w:firstLine="0"/>
        <w:rPr/>
      </w:pPr>
      <w:r w:rsidDel="00000000" w:rsidR="00000000" w:rsidRPr="00000000">
        <w:rPr>
          <w:rtl w:val="0"/>
        </w:rPr>
      </w:r>
    </w:p>
    <w:p w:rsidR="00000000" w:rsidDel="00000000" w:rsidP="00000000" w:rsidRDefault="00000000" w:rsidRPr="00000000" w14:paraId="0000001B">
      <w:pPr>
        <w:spacing w:line="480" w:lineRule="auto"/>
        <w:rPr/>
      </w:pPr>
      <w:r w:rsidDel="00000000" w:rsidR="00000000" w:rsidRPr="00000000">
        <w:rPr>
          <w:rtl w:val="0"/>
        </w:rPr>
        <w:t xml:space="preserve">In the United States, the </w:t>
      </w:r>
      <w:ins w:author="Adam Mahood" w:id="34" w:date="2023-12-26T17:03:57Z">
        <w:r w:rsidDel="00000000" w:rsidR="00000000" w:rsidRPr="00000000">
          <w:rPr>
            <w:rtl w:val="0"/>
          </w:rPr>
          <w:t xml:space="preserve">Department of Agriculture Farm Service Agency has a program called the </w:t>
        </w:r>
      </w:ins>
      <w:del w:author="Adam Mahood" w:id="34" w:date="2023-12-26T17:03:57Z">
        <w:commentRangeStart w:id="3"/>
        <w:r w:rsidDel="00000000" w:rsidR="00000000" w:rsidRPr="00000000">
          <w:rPr>
            <w:rtl w:val="0"/>
          </w:rPr>
          <w:delText xml:space="preserve">USDA’s</w:delText>
        </w:r>
      </w:del>
      <w:r w:rsidDel="00000000" w:rsidR="00000000" w:rsidRPr="00000000">
        <w:rPr>
          <w:rtl w:val="0"/>
        </w:rPr>
        <w:t xml:space="preserve"> Conservation Reserve Program (CRP)</w:t>
      </w:r>
      <w:ins w:author="Adam Mahood" w:id="35" w:date="2023-12-26T17:04:55Z">
        <w:r w:rsidDel="00000000" w:rsidR="00000000" w:rsidRPr="00000000">
          <w:rPr>
            <w:rtl w:val="0"/>
          </w:rPr>
          <w:t xml:space="preserve"> that</w:t>
        </w:r>
      </w:ins>
      <w:r w:rsidDel="00000000" w:rsidR="00000000" w:rsidRPr="00000000">
        <w:rPr>
          <w:rtl w:val="0"/>
        </w:rPr>
        <w:t xml:space="preserve"> has been paying</w:t>
      </w:r>
      <w:commentRangeEnd w:id="3"/>
      <w:r w:rsidDel="00000000" w:rsidR="00000000" w:rsidRPr="00000000">
        <w:commentReference w:id="3"/>
      </w:r>
      <w:r w:rsidDel="00000000" w:rsidR="00000000" w:rsidRPr="00000000">
        <w:rPr>
          <w:rtl w:val="0"/>
        </w:rPr>
        <w:t xml:space="preserve"> farmers to convert cultivated land to perennial vegetation since 1985. As of 2020 there were 8.9 million hectares enrolled, with the </w:t>
      </w:r>
      <w:ins w:author="Adam Mahood" w:id="36" w:date="2023-12-26T17:05:09Z">
        <w:r w:rsidDel="00000000" w:rsidR="00000000" w:rsidRPr="00000000">
          <w:rPr>
            <w:rtl w:val="0"/>
          </w:rPr>
          <w:t xml:space="preserve">W</w:t>
        </w:r>
      </w:ins>
      <w:del w:author="Adam Mahood" w:id="36" w:date="2023-12-26T17:05:09Z">
        <w:r w:rsidDel="00000000" w:rsidR="00000000" w:rsidRPr="00000000">
          <w:rPr>
            <w:rtl w:val="0"/>
          </w:rPr>
          <w:delText xml:space="preserve">w</w:delText>
        </w:r>
      </w:del>
      <w:r w:rsidDel="00000000" w:rsidR="00000000" w:rsidRPr="00000000">
        <w:rPr>
          <w:rtl w:val="0"/>
        </w:rPr>
        <w:t xml:space="preserve">estern Great Plains being </w:t>
      </w:r>
      <w:ins w:author="Dave Barnard" w:id="37" w:date="2023-12-23T19:33:11Z">
        <w:r w:rsidDel="00000000" w:rsidR="00000000" w:rsidRPr="00000000">
          <w:rPr>
            <w:rtl w:val="0"/>
          </w:rPr>
          <w:t xml:space="preserve">a</w:t>
        </w:r>
      </w:ins>
      <w:del w:author="Dave Barnard" w:id="37" w:date="2023-12-23T19:33:11Z">
        <w:r w:rsidDel="00000000" w:rsidR="00000000" w:rsidRPr="00000000">
          <w:rPr>
            <w:rtl w:val="0"/>
          </w:rPr>
          <w:delText xml:space="preserve">one of the</w:delText>
        </w:r>
      </w:del>
      <w:r w:rsidDel="00000000" w:rsidR="00000000" w:rsidRPr="00000000">
        <w:rPr>
          <w:rtl w:val="0"/>
        </w:rPr>
        <w:t xml:space="preserve"> region</w:t>
      </w:r>
      <w:del w:author="Dave Barnard" w:id="38" w:date="2023-12-23T19:33:14Z">
        <w:r w:rsidDel="00000000" w:rsidR="00000000" w:rsidRPr="00000000">
          <w:rPr>
            <w:rtl w:val="0"/>
          </w:rPr>
          <w:delText xml:space="preserve">s</w:delText>
        </w:r>
      </w:del>
      <w:r w:rsidDel="00000000" w:rsidR="00000000" w:rsidRPr="00000000">
        <w:rPr>
          <w:rtl w:val="0"/>
        </w:rPr>
        <w:t xml:space="preserve"> with the greatest enrollment </w:t>
      </w:r>
      <w:hyperlink r:id="rId23">
        <w:r w:rsidDel="00000000" w:rsidR="00000000" w:rsidRPr="00000000">
          <w:rPr>
            <w:vertAlign w:val="baseline"/>
            <w:rtl w:val="0"/>
          </w:rPr>
          <w:t xml:space="preserve">(</w:t>
        </w:r>
      </w:hyperlink>
      <w:hyperlink r:id="rId24">
        <w:r w:rsidDel="00000000" w:rsidR="00000000" w:rsidRPr="00000000">
          <w:rPr>
            <w:color w:val="4a86e8"/>
            <w:vertAlign w:val="baseline"/>
            <w:rtl w:val="0"/>
          </w:rPr>
          <w:t xml:space="preserve">USDA, 2023</w:t>
        </w:r>
      </w:hyperlink>
      <w:hyperlink r:id="rId25">
        <w:r w:rsidDel="00000000" w:rsidR="00000000" w:rsidRPr="00000000">
          <w:rPr>
            <w:vertAlign w:val="baseline"/>
            <w:rtl w:val="0"/>
          </w:rPr>
          <w:t xml:space="preserve">)</w:t>
        </w:r>
      </w:hyperlink>
      <w:r w:rsidDel="00000000" w:rsidR="00000000" w:rsidRPr="00000000">
        <w:rPr>
          <w:rtl w:val="0"/>
        </w:rPr>
        <w:t xml:space="preserve">. Landowners typically follow state- or regional-level guidelines that adhere to national prescriptions for  seed application </w:t>
      </w:r>
      <w:hyperlink r:id="rId26">
        <w:r w:rsidDel="00000000" w:rsidR="00000000" w:rsidRPr="00000000">
          <w:rPr>
            <w:vertAlign w:val="baseline"/>
            <w:rtl w:val="0"/>
          </w:rPr>
          <w:t xml:space="preserve">(</w:t>
        </w:r>
      </w:hyperlink>
      <w:hyperlink r:id="rId27">
        <w:r w:rsidDel="00000000" w:rsidR="00000000" w:rsidRPr="00000000">
          <w:rPr>
            <w:color w:val="4a86e8"/>
            <w:vertAlign w:val="baseline"/>
            <w:rtl w:val="0"/>
          </w:rPr>
          <w:t xml:space="preserve">Taliga, 2011</w:t>
        </w:r>
      </w:hyperlink>
      <w:hyperlink r:id="rId28">
        <w:r w:rsidDel="00000000" w:rsidR="00000000" w:rsidRPr="00000000">
          <w:rPr>
            <w:vertAlign w:val="baseline"/>
            <w:rtl w:val="0"/>
          </w:rPr>
          <w:t xml:space="preserve">)</w:t>
        </w:r>
      </w:hyperlink>
      <w:r w:rsidDel="00000000" w:rsidR="00000000" w:rsidRPr="00000000">
        <w:rPr>
          <w:rtl w:val="0"/>
        </w:rPr>
        <w:t xml:space="preserve">. Often, the plant community established by CRP remains on the land with all of its associated benefits even after contracts expire </w:t>
      </w:r>
      <w:hyperlink r:id="rId29">
        <w:r w:rsidDel="00000000" w:rsidR="00000000" w:rsidRPr="00000000">
          <w:rPr>
            <w:vertAlign w:val="baseline"/>
            <w:rtl w:val="0"/>
          </w:rPr>
          <w:t xml:space="preserve">(</w:t>
        </w:r>
      </w:hyperlink>
      <w:hyperlink r:id="rId30">
        <w:r w:rsidDel="00000000" w:rsidR="00000000" w:rsidRPr="00000000">
          <w:rPr>
            <w:color w:val="4a86e8"/>
            <w:vertAlign w:val="baseline"/>
            <w:rtl w:val="0"/>
          </w:rPr>
          <w:t xml:space="preserve">Vandever </w:t>
        </w:r>
      </w:hyperlink>
      <w:hyperlink r:id="rId31">
        <w:r w:rsidDel="00000000" w:rsidR="00000000" w:rsidRPr="00000000">
          <w:rPr>
            <w:i w:val="1"/>
            <w:color w:val="4a86e8"/>
            <w:vertAlign w:val="baseline"/>
            <w:rtl w:val="0"/>
          </w:rPr>
          <w:t xml:space="preserve">et al.</w:t>
        </w:r>
      </w:hyperlink>
      <w:hyperlink r:id="rId32">
        <w:r w:rsidDel="00000000" w:rsidR="00000000" w:rsidRPr="00000000">
          <w:rPr>
            <w:color w:val="4a86e8"/>
            <w:vertAlign w:val="baseline"/>
            <w:rtl w:val="0"/>
          </w:rPr>
          <w:t xml:space="preserve">, 2023</w:t>
        </w:r>
      </w:hyperlink>
      <w:hyperlink r:id="rId33">
        <w:r w:rsidDel="00000000" w:rsidR="00000000" w:rsidRPr="00000000">
          <w:rPr>
            <w:vertAlign w:val="baseline"/>
            <w:rtl w:val="0"/>
          </w:rPr>
          <w:t xml:space="preserve">)</w:t>
        </w:r>
      </w:hyperlink>
      <w:r w:rsidDel="00000000" w:rsidR="00000000" w:rsidRPr="00000000">
        <w:rPr>
          <w:rtl w:val="0"/>
        </w:rPr>
        <w:t xml:space="preserve">. </w:t>
      </w:r>
      <w:r w:rsidDel="00000000" w:rsidR="00000000" w:rsidRPr="00000000">
        <w:rPr>
          <w:rtl w:val="0"/>
        </w:rPr>
        <w:t xml:space="preserve">Successful establishment of perennial vegetation under the CRP program has been shown</w:t>
      </w:r>
      <w:r w:rsidDel="00000000" w:rsidR="00000000" w:rsidRPr="00000000">
        <w:rPr>
          <w:rtl w:val="0"/>
        </w:rPr>
        <w:t xml:space="preserve"> t</w:t>
      </w:r>
      <w:r w:rsidDel="00000000" w:rsidR="00000000" w:rsidRPr="00000000">
        <w:rPr>
          <w:rtl w:val="0"/>
        </w:rPr>
        <w:t xml:space="preserve">o increase soil microbial function </w:t>
      </w:r>
      <w:hyperlink r:id="rId34">
        <w:r w:rsidDel="00000000" w:rsidR="00000000" w:rsidRPr="00000000">
          <w:rPr>
            <w:vertAlign w:val="baseline"/>
            <w:rtl w:val="0"/>
          </w:rPr>
          <w:t xml:space="preserve">(</w:t>
        </w:r>
      </w:hyperlink>
      <w:hyperlink r:id="rId35">
        <w:r w:rsidDel="00000000" w:rsidR="00000000" w:rsidRPr="00000000">
          <w:rPr>
            <w:color w:val="4a86e8"/>
            <w:vertAlign w:val="baseline"/>
            <w:rtl w:val="0"/>
          </w:rPr>
          <w:t xml:space="preserve">Li </w:t>
        </w:r>
      </w:hyperlink>
      <w:hyperlink r:id="rId36">
        <w:r w:rsidDel="00000000" w:rsidR="00000000" w:rsidRPr="00000000">
          <w:rPr>
            <w:i w:val="1"/>
            <w:color w:val="4a86e8"/>
            <w:vertAlign w:val="baseline"/>
            <w:rtl w:val="0"/>
          </w:rPr>
          <w:t xml:space="preserve">et al.</w:t>
        </w:r>
      </w:hyperlink>
      <w:hyperlink r:id="rId37">
        <w:r w:rsidDel="00000000" w:rsidR="00000000" w:rsidRPr="00000000">
          <w:rPr>
            <w:color w:val="4a86e8"/>
            <w:vertAlign w:val="baseline"/>
            <w:rtl w:val="0"/>
          </w:rPr>
          <w:t xml:space="preserve">, 2018</w:t>
        </w:r>
      </w:hyperlink>
      <w:hyperlink r:id="rId38">
        <w:r w:rsidDel="00000000" w:rsidR="00000000" w:rsidRPr="00000000">
          <w:rPr>
            <w:vertAlign w:val="baseline"/>
            <w:rtl w:val="0"/>
          </w:rPr>
          <w:t xml:space="preserve">)</w:t>
        </w:r>
      </w:hyperlink>
      <w:r w:rsidDel="00000000" w:rsidR="00000000" w:rsidRPr="00000000">
        <w:rPr>
          <w:rtl w:val="0"/>
        </w:rPr>
        <w:t xml:space="preserve"> and biomass </w:t>
      </w:r>
      <w:hyperlink r:id="rId39">
        <w:r w:rsidDel="00000000" w:rsidR="00000000" w:rsidRPr="00000000">
          <w:rPr>
            <w:vertAlign w:val="baseline"/>
            <w:rtl w:val="0"/>
          </w:rPr>
          <w:t xml:space="preserve">(</w:t>
        </w:r>
      </w:hyperlink>
      <w:hyperlink r:id="rId40">
        <w:r w:rsidDel="00000000" w:rsidR="00000000" w:rsidRPr="00000000">
          <w:rPr>
            <w:color w:val="4a86e8"/>
            <w:vertAlign w:val="baseline"/>
            <w:rtl w:val="0"/>
          </w:rPr>
          <w:t xml:space="preserve">Bach, Baer and Six, 2012</w:t>
        </w:r>
      </w:hyperlink>
      <w:hyperlink r:id="rId41">
        <w:r w:rsidDel="00000000" w:rsidR="00000000" w:rsidRPr="00000000">
          <w:rPr>
            <w:vertAlign w:val="baseline"/>
            <w:rtl w:val="0"/>
          </w:rPr>
          <w:t xml:space="preserve">)</w:t>
        </w:r>
      </w:hyperlink>
      <w:r w:rsidDel="00000000" w:rsidR="00000000" w:rsidRPr="00000000">
        <w:rPr>
          <w:rtl w:val="0"/>
        </w:rPr>
        <w:t xml:space="preserve">, preserve freshwater ecosystem services </w:t>
      </w:r>
      <w:hyperlink r:id="rId42">
        <w:r w:rsidDel="00000000" w:rsidR="00000000" w:rsidRPr="00000000">
          <w:rPr>
            <w:vertAlign w:val="baseline"/>
            <w:rtl w:val="0"/>
          </w:rPr>
          <w:t xml:space="preserve">(</w:t>
        </w:r>
      </w:hyperlink>
      <w:hyperlink r:id="rId43">
        <w:r w:rsidDel="00000000" w:rsidR="00000000" w:rsidRPr="00000000">
          <w:rPr>
            <w:color w:val="4a86e8"/>
            <w:vertAlign w:val="baseline"/>
            <w:rtl w:val="0"/>
          </w:rPr>
          <w:t xml:space="preserve">Huang </w:t>
        </w:r>
      </w:hyperlink>
      <w:hyperlink r:id="rId44">
        <w:r w:rsidDel="00000000" w:rsidR="00000000" w:rsidRPr="00000000">
          <w:rPr>
            <w:i w:val="1"/>
            <w:color w:val="4a86e8"/>
            <w:vertAlign w:val="baseline"/>
            <w:rtl w:val="0"/>
          </w:rPr>
          <w:t xml:space="preserve">et al.</w:t>
        </w:r>
      </w:hyperlink>
      <w:hyperlink r:id="rId45">
        <w:r w:rsidDel="00000000" w:rsidR="00000000" w:rsidRPr="00000000">
          <w:rPr>
            <w:color w:val="4a86e8"/>
            <w:vertAlign w:val="baseline"/>
            <w:rtl w:val="0"/>
          </w:rPr>
          <w:t xml:space="preserve">, 2019</w:t>
        </w:r>
      </w:hyperlink>
      <w:hyperlink r:id="rId46">
        <w:r w:rsidDel="00000000" w:rsidR="00000000" w:rsidRPr="00000000">
          <w:rPr>
            <w:vertAlign w:val="baseline"/>
            <w:rtl w:val="0"/>
          </w:rPr>
          <w:t xml:space="preserve">)</w:t>
        </w:r>
      </w:hyperlink>
      <w:r w:rsidDel="00000000" w:rsidR="00000000" w:rsidRPr="00000000">
        <w:rPr>
          <w:rtl w:val="0"/>
        </w:rPr>
        <w:t xml:space="preserve">, improve pollinator health </w:t>
      </w:r>
      <w:hyperlink r:id="rId47">
        <w:r w:rsidDel="00000000" w:rsidR="00000000" w:rsidRPr="00000000">
          <w:rPr>
            <w:vertAlign w:val="baseline"/>
            <w:rtl w:val="0"/>
          </w:rPr>
          <w:t xml:space="preserve">(</w:t>
        </w:r>
      </w:hyperlink>
      <w:hyperlink r:id="rId48">
        <w:r w:rsidDel="00000000" w:rsidR="00000000" w:rsidRPr="00000000">
          <w:rPr>
            <w:color w:val="4a86e8"/>
            <w:vertAlign w:val="baseline"/>
            <w:rtl w:val="0"/>
          </w:rPr>
          <w:t xml:space="preserve">Ricigliano </w:t>
        </w:r>
      </w:hyperlink>
      <w:hyperlink r:id="rId49">
        <w:r w:rsidDel="00000000" w:rsidR="00000000" w:rsidRPr="00000000">
          <w:rPr>
            <w:i w:val="1"/>
            <w:color w:val="4a86e8"/>
            <w:vertAlign w:val="baseline"/>
            <w:rtl w:val="0"/>
          </w:rPr>
          <w:t xml:space="preserve">et al.</w:t>
        </w:r>
      </w:hyperlink>
      <w:hyperlink r:id="rId50">
        <w:r w:rsidDel="00000000" w:rsidR="00000000" w:rsidRPr="00000000">
          <w:rPr>
            <w:color w:val="4a86e8"/>
            <w:vertAlign w:val="baseline"/>
            <w:rtl w:val="0"/>
          </w:rPr>
          <w:t xml:space="preserve">, 2019</w:t>
        </w:r>
      </w:hyperlink>
      <w:hyperlink r:id="rId51">
        <w:r w:rsidDel="00000000" w:rsidR="00000000" w:rsidRPr="00000000">
          <w:rPr>
            <w:vertAlign w:val="baseline"/>
            <w:rtl w:val="0"/>
          </w:rPr>
          <w:t xml:space="preserve">)</w:t>
        </w:r>
      </w:hyperlink>
      <w:r w:rsidDel="00000000" w:rsidR="00000000" w:rsidRPr="00000000">
        <w:rPr>
          <w:rtl w:val="0"/>
        </w:rPr>
        <w:t xml:space="preserve">, and increase soil carbon mineralization  </w:t>
      </w:r>
      <w:hyperlink r:id="rId52">
        <w:r w:rsidDel="00000000" w:rsidR="00000000" w:rsidRPr="00000000">
          <w:rPr>
            <w:rtl w:val="0"/>
          </w:rPr>
          <w:t xml:space="preserve">(</w:t>
        </w:r>
      </w:hyperlink>
      <w:hyperlink r:id="rId53">
        <w:r w:rsidDel="00000000" w:rsidR="00000000" w:rsidRPr="00000000">
          <w:rPr>
            <w:color w:val="4a86e8"/>
            <w:rtl w:val="0"/>
          </w:rPr>
          <w:t xml:space="preserve">Bach, Baer and Six, 2012</w:t>
        </w:r>
      </w:hyperlink>
      <w:hyperlink r:id="rId54">
        <w:r w:rsidDel="00000000" w:rsidR="00000000" w:rsidRPr="00000000">
          <w:rPr>
            <w:rtl w:val="0"/>
          </w:rPr>
          <w:t xml:space="preserve">)</w:t>
        </w:r>
      </w:hyperlink>
      <w:r w:rsidDel="00000000" w:rsidR="00000000" w:rsidRPr="00000000">
        <w:rPr>
          <w:rtl w:val="0"/>
        </w:rPr>
        <w:t xml:space="preserve">. More generally, conversion from cultivated </w:t>
      </w:r>
      <w:r w:rsidDel="00000000" w:rsidR="00000000" w:rsidRPr="00000000">
        <w:rPr>
          <w:rtl w:val="0"/>
        </w:rPr>
        <w:t xml:space="preserve">annual</w:t>
      </w:r>
      <w:r w:rsidDel="00000000" w:rsidR="00000000" w:rsidRPr="00000000">
        <w:rPr>
          <w:rtl w:val="0"/>
        </w:rPr>
        <w:t xml:space="preserve"> crops to perennial grassland can increase soil organic carbon </w:t>
      </w:r>
      <w:hyperlink r:id="rId55">
        <w:r w:rsidDel="00000000" w:rsidR="00000000" w:rsidRPr="00000000">
          <w:rPr>
            <w:vertAlign w:val="baseline"/>
            <w:rtl w:val="0"/>
          </w:rPr>
          <w:t xml:space="preserve">(</w:t>
        </w:r>
      </w:hyperlink>
      <w:hyperlink r:id="rId56">
        <w:r w:rsidDel="00000000" w:rsidR="00000000" w:rsidRPr="00000000">
          <w:rPr>
            <w:color w:val="4a86e8"/>
            <w:vertAlign w:val="baseline"/>
            <w:rtl w:val="0"/>
          </w:rPr>
          <w:t xml:space="preserve">Ye </w:t>
        </w:r>
      </w:hyperlink>
      <w:hyperlink r:id="rId57">
        <w:r w:rsidDel="00000000" w:rsidR="00000000" w:rsidRPr="00000000">
          <w:rPr>
            <w:i w:val="1"/>
            <w:color w:val="4a86e8"/>
            <w:vertAlign w:val="baseline"/>
            <w:rtl w:val="0"/>
          </w:rPr>
          <w:t xml:space="preserve">et al.</w:t>
        </w:r>
      </w:hyperlink>
      <w:hyperlink r:id="rId58">
        <w:r w:rsidDel="00000000" w:rsidR="00000000" w:rsidRPr="00000000">
          <w:rPr>
            <w:color w:val="4a86e8"/>
            <w:vertAlign w:val="baseline"/>
            <w:rtl w:val="0"/>
          </w:rPr>
          <w:t xml:space="preserve">, 2023</w:t>
        </w:r>
      </w:hyperlink>
      <w:hyperlink r:id="rId59">
        <w:r w:rsidDel="00000000" w:rsidR="00000000" w:rsidRPr="00000000">
          <w:rPr>
            <w:vertAlign w:val="baseline"/>
            <w:rtl w:val="0"/>
          </w:rPr>
          <w:t xml:space="preserve">)</w:t>
        </w:r>
      </w:hyperlink>
      <w:r w:rsidDel="00000000" w:rsidR="00000000" w:rsidRPr="00000000">
        <w:rPr>
          <w:rtl w:val="0"/>
        </w:rPr>
        <w:t xml:space="preserve">, and </w:t>
      </w:r>
      <w:r w:rsidDel="00000000" w:rsidR="00000000" w:rsidRPr="00000000">
        <w:rPr>
          <w:rtl w:val="0"/>
        </w:rPr>
        <w:t xml:space="preserve">moderate soil temperatures </w:t>
      </w:r>
      <w:hyperlink r:id="rId60">
        <w:r w:rsidDel="00000000" w:rsidR="00000000" w:rsidRPr="00000000">
          <w:rPr>
            <w:vertAlign w:val="baseline"/>
            <w:rtl w:val="0"/>
          </w:rPr>
          <w:t xml:space="preserve">(</w:t>
        </w:r>
      </w:hyperlink>
      <w:hyperlink r:id="rId61">
        <w:r w:rsidDel="00000000" w:rsidR="00000000" w:rsidRPr="00000000">
          <w:rPr>
            <w:color w:val="4a86e8"/>
            <w:vertAlign w:val="baseline"/>
            <w:rtl w:val="0"/>
          </w:rPr>
          <w:t xml:space="preserve">Huang </w:t>
        </w:r>
      </w:hyperlink>
      <w:hyperlink r:id="rId62">
        <w:r w:rsidDel="00000000" w:rsidR="00000000" w:rsidRPr="00000000">
          <w:rPr>
            <w:i w:val="1"/>
            <w:color w:val="4a86e8"/>
            <w:vertAlign w:val="baseline"/>
            <w:rtl w:val="0"/>
          </w:rPr>
          <w:t xml:space="preserve">et al.</w:t>
        </w:r>
      </w:hyperlink>
      <w:hyperlink r:id="rId63">
        <w:r w:rsidDel="00000000" w:rsidR="00000000" w:rsidRPr="00000000">
          <w:rPr>
            <w:color w:val="4a86e8"/>
            <w:vertAlign w:val="baseline"/>
            <w:rtl w:val="0"/>
          </w:rPr>
          <w:t xml:space="preserve">, 2023</w:t>
        </w:r>
      </w:hyperlink>
      <w:hyperlink r:id="rId64">
        <w:r w:rsidDel="00000000" w:rsidR="00000000" w:rsidRPr="00000000">
          <w:rPr>
            <w:vertAlign w:val="baseline"/>
            <w:rtl w:val="0"/>
          </w:rPr>
          <w:t xml:space="preserve">)</w:t>
        </w:r>
      </w:hyperlink>
      <w:r w:rsidDel="00000000" w:rsidR="00000000" w:rsidRPr="00000000">
        <w:rPr>
          <w:rtl w:val="0"/>
        </w:rPr>
        <w:t xml:space="preserve">.</w:t>
      </w:r>
      <w:r w:rsidDel="00000000" w:rsidR="00000000" w:rsidRPr="00000000">
        <w:rPr>
          <w:rtl w:val="0"/>
        </w:rPr>
        <w:t xml:space="preserve"> It is typically assumed that the community will reach some stable state of perennial cover after twenty or more years </w:t>
      </w:r>
      <w:hyperlink r:id="rId65">
        <w:r w:rsidDel="00000000" w:rsidR="00000000" w:rsidRPr="00000000">
          <w:rPr>
            <w:vertAlign w:val="baseline"/>
            <w:rtl w:val="0"/>
          </w:rPr>
          <w:t xml:space="preserve">(Munson and Lauenroth, 2012)</w:t>
        </w:r>
      </w:hyperlink>
      <w:r w:rsidDel="00000000" w:rsidR="00000000" w:rsidRPr="00000000">
        <w:rPr>
          <w:rtl w:val="0"/>
        </w:rPr>
        <w:t xml:space="preserve">. However, projections based on successional theory don’t always come to pass </w:t>
      </w:r>
      <w:hyperlink r:id="rId66">
        <w:r w:rsidDel="00000000" w:rsidR="00000000" w:rsidRPr="00000000">
          <w:rPr>
            <w:vertAlign w:val="baseline"/>
            <w:rtl w:val="0"/>
          </w:rPr>
          <w:t xml:space="preserve">(</w:t>
        </w:r>
      </w:hyperlink>
      <w:hyperlink r:id="rId67">
        <w:r w:rsidDel="00000000" w:rsidR="00000000" w:rsidRPr="00000000">
          <w:rPr>
            <w:color w:val="4a86e8"/>
            <w:vertAlign w:val="baseline"/>
            <w:rtl w:val="0"/>
          </w:rPr>
          <w:t xml:space="preserve">Drury and Nisbet, 1973</w:t>
        </w:r>
      </w:hyperlink>
      <w:hyperlink r:id="rId68">
        <w:r w:rsidDel="00000000" w:rsidR="00000000" w:rsidRPr="00000000">
          <w:rPr>
            <w:vertAlign w:val="baseline"/>
            <w:rtl w:val="0"/>
          </w:rPr>
          <w:t xml:space="preserve">)</w:t>
        </w:r>
      </w:hyperlink>
      <w:r w:rsidDel="00000000" w:rsidR="00000000" w:rsidRPr="00000000">
        <w:rPr>
          <w:rtl w:val="0"/>
        </w:rPr>
        <w:t xml:space="preserve">, and divergent outcomes in restoring shortgrass prairie have been documented even 50 years after restoration </w:t>
      </w:r>
      <w:hyperlink r:id="rId69">
        <w:r w:rsidDel="00000000" w:rsidR="00000000" w:rsidRPr="00000000">
          <w:rPr>
            <w:vertAlign w:val="baseline"/>
            <w:rtl w:val="0"/>
          </w:rPr>
          <w:t xml:space="preserve">(</w:t>
        </w:r>
      </w:hyperlink>
      <w:hyperlink r:id="rId70">
        <w:r w:rsidDel="00000000" w:rsidR="00000000" w:rsidRPr="00000000">
          <w:rPr>
            <w:color w:val="4a86e8"/>
            <w:vertAlign w:val="baseline"/>
            <w:rtl w:val="0"/>
          </w:rPr>
          <w:t xml:space="preserve">Coffin, Lauenroth and Burke, 1996</w:t>
        </w:r>
      </w:hyperlink>
      <w:hyperlink r:id="rId71">
        <w:r w:rsidDel="00000000" w:rsidR="00000000" w:rsidRPr="00000000">
          <w:rPr>
            <w:vertAlign w:val="baseline"/>
            <w:rtl w:val="0"/>
          </w:rPr>
          <w:t xml:space="preserve">)</w:t>
        </w:r>
      </w:hyperlink>
      <w:r w:rsidDel="00000000" w:rsidR="00000000" w:rsidRPr="00000000">
        <w:rPr>
          <w:rtl w:val="0"/>
        </w:rPr>
        <w:t xml:space="preserve">. </w:t>
      </w:r>
    </w:p>
    <w:p w:rsidR="00000000" w:rsidDel="00000000" w:rsidP="00000000" w:rsidRDefault="00000000" w:rsidRPr="00000000" w14:paraId="0000001C">
      <w:pPr>
        <w:spacing w:line="480" w:lineRule="auto"/>
        <w:rPr/>
      </w:pPr>
      <w:r w:rsidDel="00000000" w:rsidR="00000000" w:rsidRPr="00000000">
        <w:rPr>
          <w:rtl w:val="0"/>
        </w:rPr>
      </w:r>
    </w:p>
    <w:p w:rsidR="00000000" w:rsidDel="00000000" w:rsidP="00000000" w:rsidRDefault="00000000" w:rsidRPr="00000000" w14:paraId="0000001D">
      <w:pPr>
        <w:spacing w:line="480" w:lineRule="auto"/>
        <w:rPr/>
      </w:pPr>
      <w:r w:rsidDel="00000000" w:rsidR="00000000" w:rsidRPr="00000000">
        <w:rPr>
          <w:rtl w:val="0"/>
        </w:rPr>
        <w:t xml:space="preserve">In addition to challenging site conditions, increasing temperatures and aridity have led to widespread declines in soil moisture </w:t>
      </w:r>
      <w:hyperlink r:id="rId72">
        <w:r w:rsidDel="00000000" w:rsidR="00000000" w:rsidRPr="00000000">
          <w:rPr>
            <w:vertAlign w:val="baseline"/>
            <w:rtl w:val="0"/>
          </w:rPr>
          <w:t xml:space="preserve">(</w:t>
        </w:r>
      </w:hyperlink>
      <w:hyperlink r:id="rId73">
        <w:r w:rsidDel="00000000" w:rsidR="00000000" w:rsidRPr="00000000">
          <w:rPr>
            <w:color w:val="4a86e8"/>
            <w:vertAlign w:val="baseline"/>
            <w:rtl w:val="0"/>
          </w:rPr>
          <w:t xml:space="preserve">Lal </w:t>
        </w:r>
      </w:hyperlink>
      <w:hyperlink r:id="rId74">
        <w:r w:rsidDel="00000000" w:rsidR="00000000" w:rsidRPr="00000000">
          <w:rPr>
            <w:i w:val="1"/>
            <w:color w:val="4a86e8"/>
            <w:vertAlign w:val="baseline"/>
            <w:rtl w:val="0"/>
          </w:rPr>
          <w:t xml:space="preserve">et al.</w:t>
        </w:r>
      </w:hyperlink>
      <w:hyperlink r:id="rId75">
        <w:r w:rsidDel="00000000" w:rsidR="00000000" w:rsidRPr="00000000">
          <w:rPr>
            <w:color w:val="4a86e8"/>
            <w:vertAlign w:val="baseline"/>
            <w:rtl w:val="0"/>
          </w:rPr>
          <w:t xml:space="preserve">, 2023</w:t>
        </w:r>
      </w:hyperlink>
      <w:hyperlink r:id="rId76">
        <w:r w:rsidDel="00000000" w:rsidR="00000000" w:rsidRPr="00000000">
          <w:rPr>
            <w:vertAlign w:val="baseline"/>
            <w:rtl w:val="0"/>
          </w:rPr>
          <w:t xml:space="preserve">)</w:t>
        </w:r>
      </w:hyperlink>
      <w:r w:rsidDel="00000000" w:rsidR="00000000" w:rsidRPr="00000000">
        <w:rPr>
          <w:rtl w:val="0"/>
        </w:rPr>
        <w:t xml:space="preserve">. Regional guidance for species selection, seeding rates and timing of treatment </w:t>
      </w:r>
      <w:r w:rsidDel="00000000" w:rsidR="00000000" w:rsidRPr="00000000">
        <w:rPr>
          <w:rtl w:val="0"/>
        </w:rPr>
        <w:t xml:space="preserve">currently follows seeding zones based on ecological site type and annual climate means </w:t>
      </w:r>
      <w:hyperlink r:id="rId77">
        <w:r w:rsidDel="00000000" w:rsidR="00000000" w:rsidRPr="00000000">
          <w:rPr>
            <w:vertAlign w:val="baseline"/>
            <w:rtl w:val="0"/>
          </w:rPr>
          <w:t xml:space="preserve">(</w:t>
        </w:r>
      </w:hyperlink>
      <w:hyperlink r:id="rId78">
        <w:r w:rsidDel="00000000" w:rsidR="00000000" w:rsidRPr="00000000">
          <w:rPr>
            <w:color w:val="4a86e8"/>
            <w:vertAlign w:val="baseline"/>
            <w:rtl w:val="0"/>
          </w:rPr>
          <w:t xml:space="preserve">Taliga, 2011</w:t>
        </w:r>
      </w:hyperlink>
      <w:hyperlink r:id="rId79">
        <w:r w:rsidDel="00000000" w:rsidR="00000000" w:rsidRPr="00000000">
          <w:rPr>
            <w:vertAlign w:val="baseline"/>
            <w:rtl w:val="0"/>
          </w:rPr>
          <w:t xml:space="preserve">)</w:t>
        </w:r>
      </w:hyperlink>
      <w:r w:rsidDel="00000000" w:rsidR="00000000" w:rsidRPr="00000000">
        <w:rPr>
          <w:rtl w:val="0"/>
        </w:rPr>
        <w:t xml:space="preserve">.</w:t>
      </w:r>
      <w:r w:rsidDel="00000000" w:rsidR="00000000" w:rsidRPr="00000000">
        <w:rPr>
          <w:rtl w:val="0"/>
        </w:rPr>
        <w:t xml:space="preserve"> However, as the climate</w:t>
      </w:r>
      <w:r w:rsidDel="00000000" w:rsidR="00000000" w:rsidRPr="00000000">
        <w:rPr>
          <w:rtl w:val="0"/>
        </w:rPr>
        <w:t xml:space="preserve"> continues to become warmer, dr</w:t>
      </w:r>
      <w:ins w:author="Adam Mahood" w:id="39" w:date="2023-09-21T19:22:59Z">
        <w:r w:rsidDel="00000000" w:rsidR="00000000" w:rsidRPr="00000000">
          <w:rPr>
            <w:rtl w:val="0"/>
          </w:rPr>
          <w:t xml:space="preserve">i</w:t>
        </w:r>
      </w:ins>
      <w:del w:author="Adam Mahood" w:id="39" w:date="2023-09-21T19:22:59Z">
        <w:r w:rsidDel="00000000" w:rsidR="00000000" w:rsidRPr="00000000">
          <w:rPr>
            <w:rtl w:val="0"/>
          </w:rPr>
          <w:delText xml:space="preserve">y</w:delText>
        </w:r>
      </w:del>
      <w:r w:rsidDel="00000000" w:rsidR="00000000" w:rsidRPr="00000000">
        <w:rPr>
          <w:rtl w:val="0"/>
        </w:rPr>
        <w:t xml:space="preserve">er and more variable </w:t>
      </w:r>
      <w:hyperlink r:id="rId80">
        <w:r w:rsidDel="00000000" w:rsidR="00000000" w:rsidRPr="00000000">
          <w:rPr>
            <w:vertAlign w:val="baseline"/>
            <w:rtl w:val="0"/>
          </w:rPr>
          <w:t xml:space="preserve">(</w:t>
        </w:r>
      </w:hyperlink>
      <w:hyperlink r:id="rId81">
        <w:r w:rsidDel="00000000" w:rsidR="00000000" w:rsidRPr="00000000">
          <w:rPr>
            <w:color w:val="4a86e8"/>
            <w:vertAlign w:val="baseline"/>
            <w:rtl w:val="0"/>
          </w:rPr>
          <w:t xml:space="preserve">Yuan </w:t>
        </w:r>
      </w:hyperlink>
      <w:hyperlink r:id="rId82">
        <w:r w:rsidDel="00000000" w:rsidR="00000000" w:rsidRPr="00000000">
          <w:rPr>
            <w:i w:val="1"/>
            <w:color w:val="4a86e8"/>
            <w:vertAlign w:val="baseline"/>
            <w:rtl w:val="0"/>
          </w:rPr>
          <w:t xml:space="preserve">et al.</w:t>
        </w:r>
      </w:hyperlink>
      <w:hyperlink r:id="rId83">
        <w:r w:rsidDel="00000000" w:rsidR="00000000" w:rsidRPr="00000000">
          <w:rPr>
            <w:color w:val="4a86e8"/>
            <w:vertAlign w:val="baseline"/>
            <w:rtl w:val="0"/>
          </w:rPr>
          <w:t xml:space="preserve">, 2023</w:t>
        </w:r>
      </w:hyperlink>
      <w:hyperlink r:id="rId84">
        <w:r w:rsidDel="00000000" w:rsidR="00000000" w:rsidRPr="00000000">
          <w:rPr>
            <w:vertAlign w:val="baseline"/>
            <w:rtl w:val="0"/>
          </w:rPr>
          <w:t xml:space="preserve">)</w:t>
        </w:r>
      </w:hyperlink>
      <w:r w:rsidDel="00000000" w:rsidR="00000000" w:rsidRPr="00000000">
        <w:rPr>
          <w:rtl w:val="0"/>
        </w:rPr>
        <w:t xml:space="preserve">, static prescriptions may be less reliable, and it may become increasingly important to account for current </w:t>
      </w:r>
      <w:ins w:author="Dave Barnard" w:id="40" w:date="2023-12-23T19:35:09Z">
        <w:r w:rsidDel="00000000" w:rsidR="00000000" w:rsidRPr="00000000">
          <w:rPr>
            <w:rtl w:val="0"/>
          </w:rPr>
          <w:t xml:space="preserve">and </w:t>
        </w:r>
        <w:r w:rsidDel="00000000" w:rsidR="00000000" w:rsidRPr="00000000">
          <w:rPr>
            <w:rtl w:val="0"/>
          </w:rPr>
          <w:t xml:space="preserve">antecedent</w:t>
        </w:r>
        <w:r w:rsidDel="00000000" w:rsidR="00000000" w:rsidRPr="00000000">
          <w:rPr>
            <w:rtl w:val="0"/>
          </w:rPr>
          <w:t xml:space="preserve"> </w:t>
        </w:r>
      </w:ins>
      <w:r w:rsidDel="00000000" w:rsidR="00000000" w:rsidRPr="00000000">
        <w:rPr>
          <w:rtl w:val="0"/>
        </w:rPr>
        <w:t xml:space="preserve">climatic conditions </w:t>
      </w:r>
      <w:hyperlink r:id="rId85">
        <w:r w:rsidDel="00000000" w:rsidR="00000000" w:rsidRPr="00000000">
          <w:rPr>
            <w:vertAlign w:val="baseline"/>
            <w:rtl w:val="0"/>
          </w:rPr>
          <w:t xml:space="preserve">(</w:t>
        </w:r>
      </w:hyperlink>
      <w:hyperlink r:id="rId86">
        <w:r w:rsidDel="00000000" w:rsidR="00000000" w:rsidRPr="00000000">
          <w:rPr>
            <w:color w:val="4a86e8"/>
            <w:vertAlign w:val="baseline"/>
            <w:rtl w:val="0"/>
          </w:rPr>
          <w:t xml:space="preserve">Barr, Jonas and Paschke, 2017; Barak </w:t>
        </w:r>
      </w:hyperlink>
      <w:hyperlink r:id="rId87">
        <w:r w:rsidDel="00000000" w:rsidR="00000000" w:rsidRPr="00000000">
          <w:rPr>
            <w:i w:val="1"/>
            <w:color w:val="4a86e8"/>
            <w:vertAlign w:val="baseline"/>
            <w:rtl w:val="0"/>
          </w:rPr>
          <w:t xml:space="preserve">et al.</w:t>
        </w:r>
      </w:hyperlink>
      <w:hyperlink r:id="rId88">
        <w:r w:rsidDel="00000000" w:rsidR="00000000" w:rsidRPr="00000000">
          <w:rPr>
            <w:color w:val="4a86e8"/>
            <w:vertAlign w:val="baseline"/>
            <w:rtl w:val="0"/>
          </w:rPr>
          <w:t xml:space="preserve">, 2023</w:t>
        </w:r>
      </w:hyperlink>
      <w:hyperlink r:id="rId89">
        <w:r w:rsidDel="00000000" w:rsidR="00000000" w:rsidRPr="00000000">
          <w:rPr>
            <w:vertAlign w:val="baseline"/>
            <w:rtl w:val="0"/>
          </w:rPr>
          <w:t xml:space="preserve">)</w:t>
        </w:r>
      </w:hyperlink>
      <w:r w:rsidDel="00000000" w:rsidR="00000000" w:rsidRPr="00000000">
        <w:rPr>
          <w:rtl w:val="0"/>
        </w:rPr>
        <w:t xml:space="preserve">. </w:t>
      </w:r>
      <w:r w:rsidDel="00000000" w:rsidR="00000000" w:rsidRPr="00000000">
        <w:rPr>
          <w:rtl w:val="0"/>
        </w:rPr>
        <w:t xml:space="preserve">Seed germination and seedling establishment are especially sensitive to short-term fluctuations in climatic conditions </w:t>
      </w:r>
      <w:hyperlink r:id="rId90">
        <w:r w:rsidDel="00000000" w:rsidR="00000000" w:rsidRPr="00000000">
          <w:rPr>
            <w:vertAlign w:val="baseline"/>
            <w:rtl w:val="0"/>
          </w:rPr>
          <w:t xml:space="preserve">(</w:t>
        </w:r>
      </w:hyperlink>
      <w:hyperlink r:id="rId91">
        <w:r w:rsidDel="00000000" w:rsidR="00000000" w:rsidRPr="00000000">
          <w:rPr>
            <w:color w:val="4a86e8"/>
            <w:vertAlign w:val="baseline"/>
            <w:rtl w:val="0"/>
          </w:rPr>
          <w:t xml:space="preserve">Larson </w:t>
        </w:r>
      </w:hyperlink>
      <w:hyperlink r:id="rId92">
        <w:r w:rsidDel="00000000" w:rsidR="00000000" w:rsidRPr="00000000">
          <w:rPr>
            <w:i w:val="1"/>
            <w:color w:val="4a86e8"/>
            <w:vertAlign w:val="baseline"/>
            <w:rtl w:val="0"/>
          </w:rPr>
          <w:t xml:space="preserve">et al.</w:t>
        </w:r>
      </w:hyperlink>
      <w:hyperlink r:id="rId93">
        <w:r w:rsidDel="00000000" w:rsidR="00000000" w:rsidRPr="00000000">
          <w:rPr>
            <w:color w:val="4a86e8"/>
            <w:vertAlign w:val="baseline"/>
            <w:rtl w:val="0"/>
          </w:rPr>
          <w:t xml:space="preserve">, 2015; Shriver </w:t>
        </w:r>
      </w:hyperlink>
      <w:hyperlink r:id="rId94">
        <w:r w:rsidDel="00000000" w:rsidR="00000000" w:rsidRPr="00000000">
          <w:rPr>
            <w:i w:val="1"/>
            <w:color w:val="4a86e8"/>
            <w:vertAlign w:val="baseline"/>
            <w:rtl w:val="0"/>
          </w:rPr>
          <w:t xml:space="preserve">et al.</w:t>
        </w:r>
      </w:hyperlink>
      <w:hyperlink r:id="rId95">
        <w:r w:rsidDel="00000000" w:rsidR="00000000" w:rsidRPr="00000000">
          <w:rPr>
            <w:color w:val="4a86e8"/>
            <w:vertAlign w:val="baseline"/>
            <w:rtl w:val="0"/>
          </w:rPr>
          <w:t xml:space="preserve">, 2018</w:t>
        </w:r>
      </w:hyperlink>
      <w:hyperlink r:id="rId96">
        <w:r w:rsidDel="00000000" w:rsidR="00000000" w:rsidRPr="00000000">
          <w:rPr>
            <w:vertAlign w:val="baseline"/>
            <w:rtl w:val="0"/>
          </w:rPr>
          <w:t xml:space="preserve">)</w:t>
        </w:r>
      </w:hyperlink>
      <w:ins w:author="Adam Mahood" w:id="41" w:date="2023-09-21T19:29:07Z">
        <w:r w:rsidDel="00000000" w:rsidR="00000000" w:rsidRPr="00000000">
          <w:rPr>
            <w:vertAlign w:val="baseline"/>
            <w:rtl w:val="0"/>
          </w:rPr>
          <w:t xml:space="preserve">,</w:t>
        </w:r>
      </w:ins>
      <w:del w:author="Adam Mahood" w:id="41" w:date="2023-09-21T19:29:07Z">
        <w:r w:rsidDel="00000000" w:rsidR="00000000" w:rsidRPr="00000000">
          <w:rPr>
            <w:rtl w:val="0"/>
          </w:rPr>
          <w:delText xml:space="preserve">. </w:delText>
        </w:r>
      </w:del>
      <w:ins w:author="Adam Mahood" w:id="41" w:date="2023-09-21T19:29:07Z">
        <w:r w:rsidDel="00000000" w:rsidR="00000000" w:rsidRPr="00000000">
          <w:rPr>
            <w:rtl w:val="0"/>
          </w:rPr>
          <w:t xml:space="preserve"> </w:t>
        </w:r>
      </w:ins>
      <w:del w:author="Adam Mahood" w:id="41" w:date="2023-09-21T19:29:07Z">
        <w:r w:rsidDel="00000000" w:rsidR="00000000" w:rsidRPr="00000000">
          <w:rPr>
            <w:rtl w:val="0"/>
          </w:rPr>
          <w:delText xml:space="preserve">E</w:delText>
        </w:r>
      </w:del>
      <w:ins w:author="Adam Mahood" w:id="41" w:date="2023-09-21T19:29:07Z">
        <w:r w:rsidDel="00000000" w:rsidR="00000000" w:rsidRPr="00000000">
          <w:rPr>
            <w:rtl w:val="0"/>
          </w:rPr>
          <w:t xml:space="preserve">e</w:t>
        </w:r>
      </w:ins>
      <w:r w:rsidDel="00000000" w:rsidR="00000000" w:rsidRPr="00000000">
        <w:rPr>
          <w:rtl w:val="0"/>
        </w:rPr>
        <w:t xml:space="preserve">ven if mean annual temperature or precipitation is suitable for a given species</w:t>
      </w:r>
      <w:ins w:author="Adam Mahood" w:id="42" w:date="2023-09-21T19:29:30Z">
        <w:r w:rsidDel="00000000" w:rsidR="00000000" w:rsidRPr="00000000">
          <w:rPr>
            <w:rtl w:val="0"/>
          </w:rPr>
          <w:t xml:space="preserve">’</w:t>
        </w:r>
      </w:ins>
      <w:r w:rsidDel="00000000" w:rsidR="00000000" w:rsidRPr="00000000">
        <w:rPr>
          <w:rtl w:val="0"/>
        </w:rPr>
        <w:t xml:space="preserve"> climatic niche. The inter- and intra-annual timing of moisture availability and heat stress within the year of a restoration treatment is of tantamount importance for determining germination, </w:t>
      </w:r>
      <w:ins w:author="Adam Mahood" w:id="43" w:date="2023-09-21T19:30:17Z">
        <w:r w:rsidDel="00000000" w:rsidR="00000000" w:rsidRPr="00000000">
          <w:rPr>
            <w:rtl w:val="0"/>
          </w:rPr>
          <w:t xml:space="preserve">seed </w:t>
        </w:r>
      </w:ins>
      <w:r w:rsidDel="00000000" w:rsidR="00000000" w:rsidRPr="00000000">
        <w:rPr>
          <w:rtl w:val="0"/>
        </w:rPr>
        <w:t xml:space="preserve">establishment, and community assembly </w:t>
      </w:r>
      <w:hyperlink r:id="rId97">
        <w:r w:rsidDel="00000000" w:rsidR="00000000" w:rsidRPr="00000000">
          <w:rPr>
            <w:vertAlign w:val="baseline"/>
            <w:rtl w:val="0"/>
          </w:rPr>
          <w:t xml:space="preserve">(</w:t>
        </w:r>
      </w:hyperlink>
      <w:hyperlink r:id="rId98">
        <w:r w:rsidDel="00000000" w:rsidR="00000000" w:rsidRPr="00000000">
          <w:rPr>
            <w:color w:val="4a86e8"/>
            <w:vertAlign w:val="baseline"/>
            <w:rtl w:val="0"/>
          </w:rPr>
          <w:t xml:space="preserve">Young </w:t>
        </w:r>
      </w:hyperlink>
      <w:hyperlink r:id="rId99">
        <w:r w:rsidDel="00000000" w:rsidR="00000000" w:rsidRPr="00000000">
          <w:rPr>
            <w:i w:val="1"/>
            <w:color w:val="4a86e8"/>
            <w:vertAlign w:val="baseline"/>
            <w:rtl w:val="0"/>
          </w:rPr>
          <w:t xml:space="preserve">et al.</w:t>
        </w:r>
      </w:hyperlink>
      <w:hyperlink r:id="rId100">
        <w:r w:rsidDel="00000000" w:rsidR="00000000" w:rsidRPr="00000000">
          <w:rPr>
            <w:color w:val="4a86e8"/>
            <w:vertAlign w:val="baseline"/>
            <w:rtl w:val="0"/>
          </w:rPr>
          <w:t xml:space="preserve">, 2015; O’Connor </w:t>
        </w:r>
      </w:hyperlink>
      <w:hyperlink r:id="rId101">
        <w:r w:rsidDel="00000000" w:rsidR="00000000" w:rsidRPr="00000000">
          <w:rPr>
            <w:i w:val="1"/>
            <w:color w:val="4a86e8"/>
            <w:vertAlign w:val="baseline"/>
            <w:rtl w:val="0"/>
          </w:rPr>
          <w:t xml:space="preserve">et al.</w:t>
        </w:r>
      </w:hyperlink>
      <w:hyperlink r:id="rId102">
        <w:r w:rsidDel="00000000" w:rsidR="00000000" w:rsidRPr="00000000">
          <w:rPr>
            <w:color w:val="4a86e8"/>
            <w:vertAlign w:val="baseline"/>
            <w:rtl w:val="0"/>
          </w:rPr>
          <w:t xml:space="preserve">, 2020; Werner </w:t>
        </w:r>
      </w:hyperlink>
      <w:hyperlink r:id="rId103">
        <w:r w:rsidDel="00000000" w:rsidR="00000000" w:rsidRPr="00000000">
          <w:rPr>
            <w:i w:val="1"/>
            <w:color w:val="4a86e8"/>
            <w:vertAlign w:val="baseline"/>
            <w:rtl w:val="0"/>
          </w:rPr>
          <w:t xml:space="preserve">et al.</w:t>
        </w:r>
      </w:hyperlink>
      <w:hyperlink r:id="rId104">
        <w:r w:rsidDel="00000000" w:rsidR="00000000" w:rsidRPr="00000000">
          <w:rPr>
            <w:color w:val="4a86e8"/>
            <w:vertAlign w:val="baseline"/>
            <w:rtl w:val="0"/>
          </w:rPr>
          <w:t xml:space="preserve">, 2020</w:t>
        </w:r>
      </w:hyperlink>
      <w:hyperlink r:id="rId105">
        <w:r w:rsidDel="00000000" w:rsidR="00000000" w:rsidRPr="00000000">
          <w:rPr>
            <w:vertAlign w:val="baseline"/>
            <w:rtl w:val="0"/>
          </w:rPr>
          <w:t xml:space="preserve">)</w:t>
        </w:r>
      </w:hyperlink>
      <w:ins w:author="Dave Barnard" w:id="44" w:date="2023-12-23T19:36:20Z">
        <w:r w:rsidDel="00000000" w:rsidR="00000000" w:rsidRPr="00000000">
          <w:rPr>
            <w:vertAlign w:val="baseline"/>
            <w:rtl w:val="0"/>
          </w:rPr>
          <w:t xml:space="preserve">, given that </w:t>
        </w:r>
      </w:ins>
      <w:del w:author="Dave Barnard" w:id="44" w:date="2023-12-23T19:36:20Z">
        <w:r w:rsidDel="00000000" w:rsidR="00000000" w:rsidRPr="00000000">
          <w:rPr>
            <w:rtl w:val="0"/>
          </w:rPr>
          <w:delText xml:space="preserve">. C</w:delText>
        </w:r>
      </w:del>
      <w:ins w:author="Dave Barnard" w:id="44" w:date="2023-12-23T19:36:20Z">
        <w:r w:rsidDel="00000000" w:rsidR="00000000" w:rsidRPr="00000000">
          <w:rPr>
            <w:rtl w:val="0"/>
          </w:rPr>
          <w:t xml:space="preserve">c</w:t>
        </w:r>
      </w:ins>
      <w:r w:rsidDel="00000000" w:rsidR="00000000" w:rsidRPr="00000000">
        <w:rPr>
          <w:rtl w:val="0"/>
        </w:rPr>
        <w:t xml:space="preserve">ompositional differences due to </w:t>
      </w:r>
      <w:del w:author="Dave Barnard" w:id="45" w:date="2023-12-23T19:36:32Z">
        <w:r w:rsidDel="00000000" w:rsidR="00000000" w:rsidRPr="00000000">
          <w:rPr>
            <w:rtl w:val="0"/>
          </w:rPr>
          <w:delText xml:space="preserve">interannual </w:delText>
        </w:r>
      </w:del>
      <w:r w:rsidDel="00000000" w:rsidR="00000000" w:rsidRPr="00000000">
        <w:rPr>
          <w:rtl w:val="0"/>
        </w:rPr>
        <w:t xml:space="preserve">climate </w:t>
      </w:r>
      <w:ins w:author="Dave Barnard" w:id="46" w:date="2023-12-23T19:36:00Z">
        <w:r w:rsidDel="00000000" w:rsidR="00000000" w:rsidRPr="00000000">
          <w:rPr>
            <w:rtl w:val="0"/>
          </w:rPr>
          <w:t xml:space="preserve">variability</w:t>
        </w:r>
      </w:ins>
      <w:del w:author="Dave Barnard" w:id="46" w:date="2023-12-23T19:36:00Z">
        <w:r w:rsidDel="00000000" w:rsidR="00000000" w:rsidRPr="00000000">
          <w:rPr>
            <w:rtl w:val="0"/>
          </w:rPr>
          <w:delText xml:space="preserve">variablity</w:delText>
        </w:r>
      </w:del>
      <w:r w:rsidDel="00000000" w:rsidR="00000000" w:rsidRPr="00000000">
        <w:rPr>
          <w:rtl w:val="0"/>
        </w:rPr>
        <w:t xml:space="preserve"> can have decadal legacies </w:t>
      </w:r>
      <w:hyperlink r:id="rId106">
        <w:r w:rsidDel="00000000" w:rsidR="00000000" w:rsidRPr="00000000">
          <w:rPr>
            <w:vertAlign w:val="baseline"/>
            <w:rtl w:val="0"/>
          </w:rPr>
          <w:t xml:space="preserve">(</w:t>
        </w:r>
      </w:hyperlink>
      <w:hyperlink r:id="rId107">
        <w:r w:rsidDel="00000000" w:rsidR="00000000" w:rsidRPr="00000000">
          <w:rPr>
            <w:color w:val="4a86e8"/>
            <w:vertAlign w:val="baseline"/>
            <w:rtl w:val="0"/>
          </w:rPr>
          <w:t xml:space="preserve">Eckhoff </w:t>
        </w:r>
      </w:hyperlink>
      <w:hyperlink r:id="rId108">
        <w:r w:rsidDel="00000000" w:rsidR="00000000" w:rsidRPr="00000000">
          <w:rPr>
            <w:i w:val="1"/>
            <w:color w:val="4a86e8"/>
            <w:vertAlign w:val="baseline"/>
            <w:rtl w:val="0"/>
          </w:rPr>
          <w:t xml:space="preserve">et al.</w:t>
        </w:r>
      </w:hyperlink>
      <w:hyperlink r:id="rId109">
        <w:r w:rsidDel="00000000" w:rsidR="00000000" w:rsidRPr="00000000">
          <w:rPr>
            <w:color w:val="4a86e8"/>
            <w:vertAlign w:val="baseline"/>
            <w:rtl w:val="0"/>
          </w:rPr>
          <w:t xml:space="preserve">, 2023</w:t>
        </w:r>
      </w:hyperlink>
      <w:hyperlink r:id="rId110">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01E">
      <w:pPr>
        <w:spacing w:line="480" w:lineRule="auto"/>
        <w:ind w:left="0" w:firstLine="0"/>
        <w:rPr/>
      </w:pPr>
      <w:r w:rsidDel="00000000" w:rsidR="00000000" w:rsidRPr="00000000">
        <w:rPr>
          <w:rtl w:val="0"/>
        </w:rPr>
      </w:r>
    </w:p>
    <w:p w:rsidR="00000000" w:rsidDel="00000000" w:rsidP="00000000" w:rsidRDefault="00000000" w:rsidRPr="00000000" w14:paraId="0000001F">
      <w:pPr>
        <w:spacing w:line="480" w:lineRule="auto"/>
        <w:ind w:left="0" w:firstLine="0"/>
        <w:rPr/>
      </w:pPr>
      <w:ins w:author="Adam Mahood" w:id="47" w:date="2023-09-21T19:31:47Z">
        <w:r w:rsidDel="00000000" w:rsidR="00000000" w:rsidRPr="00000000">
          <w:rPr>
            <w:rtl w:val="0"/>
          </w:rPr>
          <w:t xml:space="preserve">After seeding a former agricultural field to native species</w:t>
        </w:r>
      </w:ins>
      <w:del w:author="Adam Mahood" w:id="47" w:date="2023-09-21T19:31:47Z">
        <w:r w:rsidDel="00000000" w:rsidR="00000000" w:rsidRPr="00000000">
          <w:rPr>
            <w:rtl w:val="0"/>
          </w:rPr>
          <w:delText xml:space="preserve">After a seeding treatment</w:delText>
        </w:r>
      </w:del>
      <w:r w:rsidDel="00000000" w:rsidR="00000000" w:rsidRPr="00000000">
        <w:rPr>
          <w:rtl w:val="0"/>
        </w:rPr>
        <w:t xml:space="preserve">, the community composition changes for decades as perennial plants establish and spread, leaving less room for volunteer annuals </w:t>
      </w:r>
      <w:del w:author="Dave Barnard" w:id="48" w:date="2023-12-23T19:36:52Z">
        <w:r w:rsidDel="00000000" w:rsidR="00000000" w:rsidRPr="00000000">
          <w:rPr>
            <w:rtl w:val="0"/>
          </w:rPr>
          <w:delText xml:space="preserve">as time passes </w:delText>
        </w:r>
      </w:del>
      <w:hyperlink r:id="rId111">
        <w:r w:rsidDel="00000000" w:rsidR="00000000" w:rsidRPr="00000000">
          <w:rPr>
            <w:vertAlign w:val="baseline"/>
            <w:rtl w:val="0"/>
          </w:rPr>
          <w:t xml:space="preserve">(</w:t>
        </w:r>
      </w:hyperlink>
      <w:hyperlink r:id="rId112">
        <w:r w:rsidDel="00000000" w:rsidR="00000000" w:rsidRPr="00000000">
          <w:rPr>
            <w:color w:val="4a86e8"/>
            <w:vertAlign w:val="baseline"/>
            <w:rtl w:val="0"/>
          </w:rPr>
          <w:t xml:space="preserve">Munson and Lauenroth, 2012</w:t>
        </w:r>
      </w:hyperlink>
      <w:hyperlink r:id="rId113">
        <w:r w:rsidDel="00000000" w:rsidR="00000000" w:rsidRPr="00000000">
          <w:rPr>
            <w:vertAlign w:val="baseline"/>
            <w:rtl w:val="0"/>
          </w:rPr>
          <w:t xml:space="preserve">)</w:t>
        </w:r>
      </w:hyperlink>
      <w:r w:rsidDel="00000000" w:rsidR="00000000" w:rsidRPr="00000000">
        <w:rPr>
          <w:rtl w:val="0"/>
        </w:rPr>
        <w:t xml:space="preserve">. The </w:t>
      </w:r>
      <w:del w:author="Dave Barnard" w:id="49" w:date="2023-12-23T19:37:43Z">
        <w:r w:rsidDel="00000000" w:rsidR="00000000" w:rsidRPr="00000000">
          <w:rPr>
            <w:rtl w:val="0"/>
          </w:rPr>
          <w:delText xml:space="preserve">particular </w:delText>
        </w:r>
      </w:del>
      <w:r w:rsidDel="00000000" w:rsidR="00000000" w:rsidRPr="00000000">
        <w:rPr>
          <w:rtl w:val="0"/>
        </w:rPr>
        <w:t xml:space="preserve">species that do establish after </w:t>
      </w:r>
      <w:del w:author="Dave Barnard" w:id="50" w:date="2023-12-23T19:37:51Z">
        <w:r w:rsidDel="00000000" w:rsidR="00000000" w:rsidRPr="00000000">
          <w:rPr>
            <w:rtl w:val="0"/>
          </w:rPr>
          <w:delText xml:space="preserve">a </w:delText>
        </w:r>
      </w:del>
      <w:r w:rsidDel="00000000" w:rsidR="00000000" w:rsidRPr="00000000">
        <w:rPr>
          <w:rtl w:val="0"/>
        </w:rPr>
        <w:t xml:space="preserve">disturbance or a restoration treatment is dependent upon the abiotic circumstances</w:t>
      </w:r>
      <w:del w:author="Dave Barnard" w:id="51" w:date="2023-12-23T19:38:06Z">
        <w:r w:rsidDel="00000000" w:rsidR="00000000" w:rsidRPr="00000000">
          <w:rPr>
            <w:rtl w:val="0"/>
          </w:rPr>
          <w:delText xml:space="preserve">,</w:delText>
        </w:r>
      </w:del>
      <w:r w:rsidDel="00000000" w:rsidR="00000000" w:rsidRPr="00000000">
        <w:rPr>
          <w:rtl w:val="0"/>
        </w:rPr>
        <w:t xml:space="preserve"> and inter-specific ecological processes including the strength and timing of competition </w:t>
      </w:r>
      <w:hyperlink r:id="rId114">
        <w:r w:rsidDel="00000000" w:rsidR="00000000" w:rsidRPr="00000000">
          <w:rPr>
            <w:vertAlign w:val="baseline"/>
            <w:rtl w:val="0"/>
          </w:rPr>
          <w:t xml:space="preserve">(</w:t>
        </w:r>
      </w:hyperlink>
      <w:hyperlink r:id="rId115">
        <w:r w:rsidDel="00000000" w:rsidR="00000000" w:rsidRPr="00000000">
          <w:rPr>
            <w:color w:val="4a86e8"/>
            <w:vertAlign w:val="baseline"/>
            <w:rtl w:val="0"/>
          </w:rPr>
          <w:t xml:space="preserve">Young </w:t>
        </w:r>
      </w:hyperlink>
      <w:hyperlink r:id="rId116">
        <w:r w:rsidDel="00000000" w:rsidR="00000000" w:rsidRPr="00000000">
          <w:rPr>
            <w:i w:val="1"/>
            <w:color w:val="4a86e8"/>
            <w:vertAlign w:val="baseline"/>
            <w:rtl w:val="0"/>
          </w:rPr>
          <w:t xml:space="preserve">et al.</w:t>
        </w:r>
      </w:hyperlink>
      <w:hyperlink r:id="rId117">
        <w:r w:rsidDel="00000000" w:rsidR="00000000" w:rsidRPr="00000000">
          <w:rPr>
            <w:color w:val="4a86e8"/>
            <w:vertAlign w:val="baseline"/>
            <w:rtl w:val="0"/>
          </w:rPr>
          <w:t xml:space="preserve">, 2015</w:t>
        </w:r>
      </w:hyperlink>
      <w:hyperlink r:id="rId118">
        <w:r w:rsidDel="00000000" w:rsidR="00000000" w:rsidRPr="00000000">
          <w:rPr>
            <w:vertAlign w:val="baseline"/>
            <w:rtl w:val="0"/>
          </w:rPr>
          <w:t xml:space="preserve">)</w:t>
        </w:r>
      </w:hyperlink>
      <w:r w:rsidDel="00000000" w:rsidR="00000000" w:rsidRPr="00000000">
        <w:rPr>
          <w:rtl w:val="0"/>
        </w:rPr>
        <w:t xml:space="preserve">. </w:t>
      </w:r>
      <w:ins w:author="Dave Barnard" w:id="52" w:date="2023-12-23T19:38:20Z">
        <w:r w:rsidDel="00000000" w:rsidR="00000000" w:rsidRPr="00000000">
          <w:rPr>
            <w:rtl w:val="0"/>
          </w:rPr>
          <w:t xml:space="preserve">For example, </w:t>
        </w:r>
      </w:ins>
      <w:del w:author="Dave Barnard" w:id="52" w:date="2023-12-23T19:38:20Z">
        <w:r w:rsidDel="00000000" w:rsidR="00000000" w:rsidRPr="00000000">
          <w:rPr>
            <w:rtl w:val="0"/>
          </w:rPr>
          <w:delText xml:space="preserve">I</w:delText>
        </w:r>
      </w:del>
      <w:ins w:author="Dave Barnard" w:id="52" w:date="2023-12-23T19:38:20Z">
        <w:r w:rsidDel="00000000" w:rsidR="00000000" w:rsidRPr="00000000">
          <w:rPr>
            <w:rtl w:val="0"/>
          </w:rPr>
          <w:t xml:space="preserve">i</w:t>
        </w:r>
      </w:ins>
      <w:r w:rsidDel="00000000" w:rsidR="00000000" w:rsidRPr="00000000">
        <w:rPr>
          <w:rtl w:val="0"/>
        </w:rPr>
        <w:t xml:space="preserve">ntroduced</w:t>
      </w:r>
      <w:r w:rsidDel="00000000" w:rsidR="00000000" w:rsidRPr="00000000">
        <w:rPr>
          <w:rtl w:val="0"/>
        </w:rPr>
        <w:t xml:space="preserve"> annuals can be well-adapted to unpredictable conditions </w:t>
      </w:r>
      <w:hyperlink r:id="rId119">
        <w:r w:rsidDel="00000000" w:rsidR="00000000" w:rsidRPr="00000000">
          <w:rPr>
            <w:vertAlign w:val="baseline"/>
            <w:rtl w:val="0"/>
          </w:rPr>
          <w:t xml:space="preserve">(</w:t>
        </w:r>
      </w:hyperlink>
      <w:hyperlink r:id="rId120">
        <w:r w:rsidDel="00000000" w:rsidR="00000000" w:rsidRPr="00000000">
          <w:rPr>
            <w:color w:val="4a86e8"/>
            <w:vertAlign w:val="baseline"/>
            <w:rtl w:val="0"/>
          </w:rPr>
          <w:t xml:space="preserve">Symonides, 1988</w:t>
        </w:r>
      </w:hyperlink>
      <w:hyperlink r:id="rId121">
        <w:r w:rsidDel="00000000" w:rsidR="00000000" w:rsidRPr="00000000">
          <w:rPr>
            <w:vertAlign w:val="baseline"/>
            <w:rtl w:val="0"/>
          </w:rPr>
          <w:t xml:space="preserve">)</w:t>
        </w:r>
      </w:hyperlink>
      <w:r w:rsidDel="00000000" w:rsidR="00000000" w:rsidRPr="00000000">
        <w:rPr>
          <w:rtl w:val="0"/>
        </w:rPr>
        <w:t xml:space="preserve">, and when abundant</w:t>
      </w:r>
      <w:ins w:author="Adam Mahood" w:id="53" w:date="2023-09-21T19:34:10Z">
        <w:r w:rsidDel="00000000" w:rsidR="00000000" w:rsidRPr="00000000">
          <w:rPr>
            <w:rtl w:val="0"/>
          </w:rPr>
          <w:t xml:space="preserve">,</w:t>
        </w:r>
      </w:ins>
      <w:r w:rsidDel="00000000" w:rsidR="00000000" w:rsidRPr="00000000">
        <w:rPr>
          <w:rtl w:val="0"/>
        </w:rPr>
        <w:t xml:space="preserve"> can slow down the colonization of perennials</w:t>
      </w:r>
      <w:del w:author="Adam Mahood" w:id="54" w:date="2023-09-21T19:34:14Z">
        <w:r w:rsidDel="00000000" w:rsidR="00000000" w:rsidRPr="00000000">
          <w:rPr>
            <w:rtl w:val="0"/>
          </w:rPr>
          <w:delText xml:space="preserve">,</w:delText>
        </w:r>
      </w:del>
      <w:r w:rsidDel="00000000" w:rsidR="00000000" w:rsidRPr="00000000">
        <w:rPr>
          <w:rtl w:val="0"/>
        </w:rPr>
        <w:t xml:space="preserve"> due to competition for resources </w:t>
      </w:r>
      <w:hyperlink r:id="rId122">
        <w:r w:rsidDel="00000000" w:rsidR="00000000" w:rsidRPr="00000000">
          <w:rPr>
            <w:vertAlign w:val="baseline"/>
            <w:rtl w:val="0"/>
          </w:rPr>
          <w:t xml:space="preserve">(</w:t>
        </w:r>
      </w:hyperlink>
      <w:hyperlink r:id="rId123">
        <w:r w:rsidDel="00000000" w:rsidR="00000000" w:rsidRPr="00000000">
          <w:rPr>
            <w:color w:val="4a86e8"/>
            <w:vertAlign w:val="baseline"/>
            <w:rtl w:val="0"/>
          </w:rPr>
          <w:t xml:space="preserve">Bakker </w:t>
        </w:r>
      </w:hyperlink>
      <w:hyperlink r:id="rId124">
        <w:r w:rsidDel="00000000" w:rsidR="00000000" w:rsidRPr="00000000">
          <w:rPr>
            <w:i w:val="1"/>
            <w:color w:val="4a86e8"/>
            <w:vertAlign w:val="baseline"/>
            <w:rtl w:val="0"/>
          </w:rPr>
          <w:t xml:space="preserve">et al.</w:t>
        </w:r>
      </w:hyperlink>
      <w:hyperlink r:id="rId125">
        <w:r w:rsidDel="00000000" w:rsidR="00000000" w:rsidRPr="00000000">
          <w:rPr>
            <w:color w:val="4a86e8"/>
            <w:vertAlign w:val="baseline"/>
            <w:rtl w:val="0"/>
          </w:rPr>
          <w:t xml:space="preserve">, 2003</w:t>
        </w:r>
      </w:hyperlink>
      <w:hyperlink r:id="rId126">
        <w:r w:rsidDel="00000000" w:rsidR="00000000" w:rsidRPr="00000000">
          <w:rPr>
            <w:vertAlign w:val="baseline"/>
            <w:rtl w:val="0"/>
          </w:rPr>
          <w:t xml:space="preserve">)</w:t>
        </w:r>
      </w:hyperlink>
      <w:r w:rsidDel="00000000" w:rsidR="00000000" w:rsidRPr="00000000">
        <w:rPr>
          <w:rtl w:val="0"/>
        </w:rPr>
        <w:t xml:space="preserve">, altered nutrient fluxes </w:t>
      </w:r>
      <w:hyperlink r:id="rId127">
        <w:r w:rsidDel="00000000" w:rsidR="00000000" w:rsidRPr="00000000">
          <w:rPr>
            <w:vertAlign w:val="baseline"/>
            <w:rtl w:val="0"/>
          </w:rPr>
          <w:t xml:space="preserve">(</w:t>
        </w:r>
      </w:hyperlink>
      <w:hyperlink r:id="rId128">
        <w:r w:rsidDel="00000000" w:rsidR="00000000" w:rsidRPr="00000000">
          <w:rPr>
            <w:color w:val="4a86e8"/>
            <w:vertAlign w:val="baseline"/>
            <w:rtl w:val="0"/>
          </w:rPr>
          <w:t xml:space="preserve">Mahood </w:t>
        </w:r>
      </w:hyperlink>
      <w:hyperlink r:id="rId129">
        <w:r w:rsidDel="00000000" w:rsidR="00000000" w:rsidRPr="00000000">
          <w:rPr>
            <w:i w:val="1"/>
            <w:color w:val="4a86e8"/>
            <w:vertAlign w:val="baseline"/>
            <w:rtl w:val="0"/>
          </w:rPr>
          <w:t xml:space="preserve">et al.</w:t>
        </w:r>
      </w:hyperlink>
      <w:hyperlink r:id="rId130">
        <w:r w:rsidDel="00000000" w:rsidR="00000000" w:rsidRPr="00000000">
          <w:rPr>
            <w:color w:val="4a86e8"/>
            <w:vertAlign w:val="baseline"/>
            <w:rtl w:val="0"/>
          </w:rPr>
          <w:t xml:space="preserve">, 2022; Yang </w:t>
        </w:r>
      </w:hyperlink>
      <w:hyperlink r:id="rId131">
        <w:r w:rsidDel="00000000" w:rsidR="00000000" w:rsidRPr="00000000">
          <w:rPr>
            <w:i w:val="1"/>
            <w:color w:val="4a86e8"/>
            <w:vertAlign w:val="baseline"/>
            <w:rtl w:val="0"/>
          </w:rPr>
          <w:t xml:space="preserve">et al.</w:t>
        </w:r>
      </w:hyperlink>
      <w:hyperlink r:id="rId132">
        <w:r w:rsidDel="00000000" w:rsidR="00000000" w:rsidRPr="00000000">
          <w:rPr>
            <w:color w:val="4a86e8"/>
            <w:vertAlign w:val="baseline"/>
            <w:rtl w:val="0"/>
          </w:rPr>
          <w:t xml:space="preserve">, 2023</w:t>
        </w:r>
      </w:hyperlink>
      <w:hyperlink r:id="rId133">
        <w:r w:rsidDel="00000000" w:rsidR="00000000" w:rsidRPr="00000000">
          <w:rPr>
            <w:vertAlign w:val="baseline"/>
            <w:rtl w:val="0"/>
          </w:rPr>
          <w:t xml:space="preserve">)</w:t>
        </w:r>
      </w:hyperlink>
      <w:r w:rsidDel="00000000" w:rsidR="00000000" w:rsidRPr="00000000">
        <w:rPr>
          <w:rtl w:val="0"/>
        </w:rPr>
        <w:t xml:space="preserve"> and changes to hydraulic connectivity </w:t>
      </w:r>
      <w:hyperlink r:id="rId134">
        <w:r w:rsidDel="00000000" w:rsidR="00000000" w:rsidRPr="00000000">
          <w:rPr>
            <w:vertAlign w:val="baseline"/>
            <w:rtl w:val="0"/>
          </w:rPr>
          <w:t xml:space="preserve">(</w:t>
        </w:r>
      </w:hyperlink>
      <w:hyperlink r:id="rId135">
        <w:r w:rsidDel="00000000" w:rsidR="00000000" w:rsidRPr="00000000">
          <w:rPr>
            <w:color w:val="4a86e8"/>
            <w:vertAlign w:val="baseline"/>
            <w:rtl w:val="0"/>
          </w:rPr>
          <w:t xml:space="preserve">Turnbull </w:t>
        </w:r>
      </w:hyperlink>
      <w:hyperlink r:id="rId136">
        <w:r w:rsidDel="00000000" w:rsidR="00000000" w:rsidRPr="00000000">
          <w:rPr>
            <w:i w:val="1"/>
            <w:color w:val="4a86e8"/>
            <w:vertAlign w:val="baseline"/>
            <w:rtl w:val="0"/>
          </w:rPr>
          <w:t xml:space="preserve">et al.</w:t>
        </w:r>
      </w:hyperlink>
      <w:hyperlink r:id="rId137">
        <w:r w:rsidDel="00000000" w:rsidR="00000000" w:rsidRPr="00000000">
          <w:rPr>
            <w:color w:val="4a86e8"/>
            <w:vertAlign w:val="baseline"/>
            <w:rtl w:val="0"/>
          </w:rPr>
          <w:t xml:space="preserve">, 2012</w:t>
        </w:r>
      </w:hyperlink>
      <w:hyperlink r:id="rId138">
        <w:r w:rsidDel="00000000" w:rsidR="00000000" w:rsidRPr="00000000">
          <w:rPr>
            <w:vertAlign w:val="baseline"/>
            <w:rtl w:val="0"/>
          </w:rPr>
          <w:t xml:space="preserve">)</w:t>
        </w:r>
      </w:hyperlink>
      <w:r w:rsidDel="00000000" w:rsidR="00000000" w:rsidRPr="00000000">
        <w:rPr>
          <w:rtl w:val="0"/>
        </w:rPr>
        <w:t xml:space="preserve">.</w:t>
      </w:r>
      <w:ins w:author="Adam Mahood" w:id="55" w:date="2023-09-21T19:34:51Z">
        <w:r w:rsidDel="00000000" w:rsidR="00000000" w:rsidRPr="00000000">
          <w:rPr>
            <w:rtl w:val="0"/>
          </w:rPr>
          <w:t xml:space="preserve"> In arid grasslands,</w:t>
        </w:r>
      </w:ins>
      <w:r w:rsidDel="00000000" w:rsidR="00000000" w:rsidRPr="00000000">
        <w:rPr>
          <w:rtl w:val="0"/>
        </w:rPr>
        <w:t xml:space="preserve"> </w:t>
      </w:r>
      <w:ins w:author="Adam Mahood" w:id="56" w:date="2023-09-21T19:35:05Z">
        <w:r w:rsidDel="00000000" w:rsidR="00000000" w:rsidRPr="00000000">
          <w:rPr>
            <w:rtl w:val="0"/>
          </w:rPr>
          <w:t xml:space="preserve">s</w:t>
        </w:r>
      </w:ins>
      <w:del w:author="Adam Mahood" w:id="56" w:date="2023-09-21T19:35:05Z">
        <w:r w:rsidDel="00000000" w:rsidR="00000000" w:rsidRPr="00000000">
          <w:rPr>
            <w:rtl w:val="0"/>
          </w:rPr>
          <w:delText xml:space="preserve">S</w:delText>
        </w:r>
      </w:del>
      <w:r w:rsidDel="00000000" w:rsidR="00000000" w:rsidRPr="00000000">
        <w:rPr>
          <w:rtl w:val="0"/>
        </w:rPr>
        <w:t xml:space="preserve">ome native perennial species compete </w:t>
      </w:r>
      <w:ins w:author="Adam Mahood" w:id="57" w:date="2023-09-21T19:35:14Z">
        <w:r w:rsidDel="00000000" w:rsidR="00000000" w:rsidRPr="00000000">
          <w:rPr>
            <w:rtl w:val="0"/>
          </w:rPr>
          <w:t xml:space="preserve">well </w:t>
        </w:r>
      </w:ins>
      <w:r w:rsidDel="00000000" w:rsidR="00000000" w:rsidRPr="00000000">
        <w:rPr>
          <w:rtl w:val="0"/>
        </w:rPr>
        <w:t xml:space="preserve">against introduced annuals. For example, the perennial grass </w:t>
      </w:r>
      <w:del w:author="Dave Barnard" w:id="58" w:date="2023-12-23T19:38:51Z">
        <w:r w:rsidDel="00000000" w:rsidR="00000000" w:rsidRPr="00000000">
          <w:rPr>
            <w:rtl w:val="0"/>
          </w:rPr>
          <w:delText xml:space="preserve">species </w:delText>
        </w:r>
      </w:del>
      <w:r w:rsidDel="00000000" w:rsidR="00000000" w:rsidRPr="00000000">
        <w:rPr>
          <w:i w:val="1"/>
          <w:rtl w:val="0"/>
        </w:rPr>
        <w:t xml:space="preserve">Elymus elymoides</w:t>
      </w:r>
      <w:r w:rsidDel="00000000" w:rsidR="00000000" w:rsidRPr="00000000">
        <w:rPr>
          <w:rtl w:val="0"/>
        </w:rPr>
        <w:t xml:space="preserve"> and native forbs </w:t>
      </w:r>
      <w:r w:rsidDel="00000000" w:rsidR="00000000" w:rsidRPr="00000000">
        <w:rPr>
          <w:rtl w:val="0"/>
        </w:rPr>
        <w:t xml:space="preserve">compete</w:t>
      </w:r>
      <w:r w:rsidDel="00000000" w:rsidR="00000000" w:rsidRPr="00000000">
        <w:rPr>
          <w:rtl w:val="0"/>
        </w:rPr>
        <w:t xml:space="preserve"> favorably against one of the most notorious introduced annuals, cheatgrass (</w:t>
      </w:r>
      <w:r w:rsidDel="00000000" w:rsidR="00000000" w:rsidRPr="00000000">
        <w:rPr>
          <w:i w:val="1"/>
          <w:rtl w:val="0"/>
        </w:rPr>
        <w:t xml:space="preserve">Bromus tectorum</w:t>
      </w:r>
      <w:r w:rsidDel="00000000" w:rsidR="00000000" w:rsidRPr="00000000">
        <w:rPr>
          <w:rtl w:val="0"/>
        </w:rPr>
        <w:t xml:space="preserve">)</w:t>
      </w:r>
      <w:r w:rsidDel="00000000" w:rsidR="00000000" w:rsidRPr="00000000">
        <w:rPr>
          <w:rtl w:val="0"/>
        </w:rPr>
        <w:t xml:space="preserve">, b</w:t>
      </w:r>
      <w:r w:rsidDel="00000000" w:rsidR="00000000" w:rsidRPr="00000000">
        <w:rPr>
          <w:rtl w:val="0"/>
        </w:rPr>
        <w:t xml:space="preserve">y outcompeting </w:t>
      </w:r>
      <w:r w:rsidDel="00000000" w:rsidR="00000000" w:rsidRPr="00000000">
        <w:rPr>
          <w:i w:val="1"/>
          <w:rtl w:val="0"/>
        </w:rPr>
        <w:t xml:space="preserve">B. tectorum</w:t>
      </w:r>
      <w:r w:rsidDel="00000000" w:rsidR="00000000" w:rsidRPr="00000000">
        <w:rPr>
          <w:rtl w:val="0"/>
        </w:rPr>
        <w:t xml:space="preserve"> for soil water in the </w:t>
      </w:r>
      <w:r w:rsidDel="00000000" w:rsidR="00000000" w:rsidRPr="00000000">
        <w:rPr>
          <w:rtl w:val="0"/>
        </w:rPr>
        <w:t xml:space="preserve">fall </w:t>
      </w:r>
      <w:hyperlink r:id="rId139">
        <w:r w:rsidDel="00000000" w:rsidR="00000000" w:rsidRPr="00000000">
          <w:rPr>
            <w:vertAlign w:val="baseline"/>
            <w:rtl w:val="0"/>
          </w:rPr>
          <w:t xml:space="preserve">(</w:t>
        </w:r>
      </w:hyperlink>
      <w:hyperlink r:id="rId140">
        <w:r w:rsidDel="00000000" w:rsidR="00000000" w:rsidRPr="00000000">
          <w:rPr>
            <w:color w:val="4a86e8"/>
            <w:vertAlign w:val="baseline"/>
            <w:rtl w:val="0"/>
          </w:rPr>
          <w:t xml:space="preserve">Booth, Caldwell and Stark, 2003; Leger, Goergen and Forbis De Queiroz, 2014; Porensky </w:t>
        </w:r>
      </w:hyperlink>
      <w:hyperlink r:id="rId141">
        <w:r w:rsidDel="00000000" w:rsidR="00000000" w:rsidRPr="00000000">
          <w:rPr>
            <w:i w:val="1"/>
            <w:color w:val="4a86e8"/>
            <w:vertAlign w:val="baseline"/>
            <w:rtl w:val="0"/>
          </w:rPr>
          <w:t xml:space="preserve">et al.</w:t>
        </w:r>
      </w:hyperlink>
      <w:hyperlink r:id="rId142">
        <w:r w:rsidDel="00000000" w:rsidR="00000000" w:rsidRPr="00000000">
          <w:rPr>
            <w:color w:val="4a86e8"/>
            <w:vertAlign w:val="baseline"/>
            <w:rtl w:val="0"/>
          </w:rPr>
          <w:t xml:space="preserve">, 2014</w:t>
        </w:r>
      </w:hyperlink>
      <w:hyperlink r:id="rId143">
        <w:r w:rsidDel="00000000" w:rsidR="00000000" w:rsidRPr="00000000">
          <w:rPr>
            <w:vertAlign w:val="baseline"/>
            <w:rtl w:val="0"/>
          </w:rPr>
          <w:t xml:space="preserve">)</w:t>
        </w:r>
      </w:hyperlink>
      <w:r w:rsidDel="00000000" w:rsidR="00000000" w:rsidRPr="00000000">
        <w:rPr>
          <w:rtl w:val="0"/>
        </w:rPr>
        <w:t xml:space="preserve">. Including species in seed mixes that are able to compete against </w:t>
      </w:r>
      <w:del w:author="Dave Barnard" w:id="59" w:date="2023-12-23T19:39:16Z">
        <w:r w:rsidDel="00000000" w:rsidR="00000000" w:rsidRPr="00000000">
          <w:rPr>
            <w:rtl w:val="0"/>
          </w:rPr>
          <w:delText xml:space="preserve">the local </w:delText>
        </w:r>
      </w:del>
      <w:r w:rsidDel="00000000" w:rsidR="00000000" w:rsidRPr="00000000">
        <w:rPr>
          <w:rtl w:val="0"/>
        </w:rPr>
        <w:t xml:space="preserve">introduced annuals may speed the development of stable perennial cover </w:t>
      </w:r>
      <w:hyperlink r:id="rId144">
        <w:r w:rsidDel="00000000" w:rsidR="00000000" w:rsidRPr="00000000">
          <w:rPr>
            <w:vertAlign w:val="baseline"/>
            <w:rtl w:val="0"/>
          </w:rPr>
          <w:t xml:space="preserve">(</w:t>
        </w:r>
      </w:hyperlink>
      <w:hyperlink r:id="rId145">
        <w:r w:rsidDel="00000000" w:rsidR="00000000" w:rsidRPr="00000000">
          <w:rPr>
            <w:color w:val="4a86e8"/>
            <w:vertAlign w:val="baseline"/>
            <w:rtl w:val="0"/>
          </w:rPr>
          <w:t xml:space="preserve">Csákvári </w:t>
        </w:r>
      </w:hyperlink>
      <w:hyperlink r:id="rId146">
        <w:r w:rsidDel="00000000" w:rsidR="00000000" w:rsidRPr="00000000">
          <w:rPr>
            <w:i w:val="1"/>
            <w:color w:val="4a86e8"/>
            <w:vertAlign w:val="baseline"/>
            <w:rtl w:val="0"/>
          </w:rPr>
          <w:t xml:space="preserve">et al.</w:t>
        </w:r>
      </w:hyperlink>
      <w:hyperlink r:id="rId147">
        <w:r w:rsidDel="00000000" w:rsidR="00000000" w:rsidRPr="00000000">
          <w:rPr>
            <w:color w:val="4a86e8"/>
            <w:vertAlign w:val="baseline"/>
            <w:rtl w:val="0"/>
          </w:rPr>
          <w:t xml:space="preserve">, 2023</w:t>
        </w:r>
      </w:hyperlink>
      <w:hyperlink r:id="rId148">
        <w:r w:rsidDel="00000000" w:rsidR="00000000" w:rsidRPr="00000000">
          <w:rPr>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020">
      <w:pPr>
        <w:spacing w:line="480" w:lineRule="auto"/>
        <w:rPr/>
      </w:pPr>
      <w:r w:rsidDel="00000000" w:rsidR="00000000" w:rsidRPr="00000000">
        <w:rPr>
          <w:rtl w:val="0"/>
        </w:rPr>
      </w:r>
    </w:p>
    <w:p w:rsidR="00000000" w:rsidDel="00000000" w:rsidP="00000000" w:rsidRDefault="00000000" w:rsidRPr="00000000" w14:paraId="00000021">
      <w:pPr>
        <w:spacing w:line="480" w:lineRule="auto"/>
        <w:ind w:left="0" w:firstLine="0"/>
        <w:rPr/>
      </w:pPr>
      <w:r w:rsidDel="00000000" w:rsidR="00000000" w:rsidRPr="00000000">
        <w:rPr>
          <w:rtl w:val="0"/>
        </w:rPr>
        <w:t xml:space="preserve">Here</w:t>
      </w:r>
      <w:r w:rsidDel="00000000" w:rsidR="00000000" w:rsidRPr="00000000">
        <w:rPr>
          <w:rtl w:val="0"/>
        </w:rPr>
        <w:t xml:space="preserve">, we explored how </w:t>
      </w:r>
      <w:r w:rsidDel="00000000" w:rsidR="00000000" w:rsidRPr="00000000">
        <w:rPr>
          <w:rtl w:val="0"/>
        </w:rPr>
        <w:t xml:space="preserve">antecedent</w:t>
      </w:r>
      <w:r w:rsidDel="00000000" w:rsidR="00000000" w:rsidRPr="00000000">
        <w:rPr>
          <w:rtl w:val="0"/>
        </w:rPr>
        <w:t xml:space="preserve"> </w:t>
      </w:r>
      <w:ins w:author="Adam Mahood" w:id="60" w:date="2023-09-21T19:35:52Z">
        <w:r w:rsidDel="00000000" w:rsidR="00000000" w:rsidRPr="00000000">
          <w:rPr>
            <w:rtl w:val="0"/>
          </w:rPr>
          <w:t xml:space="preserve">environmental </w:t>
        </w:r>
      </w:ins>
      <w:del w:author="Adam Mahood" w:id="60" w:date="2023-09-21T19:35:52Z">
        <w:r w:rsidDel="00000000" w:rsidR="00000000" w:rsidRPr="00000000">
          <w:rPr>
            <w:rtl w:val="0"/>
          </w:rPr>
          <w:delText xml:space="preserve">climate </w:delText>
        </w:r>
      </w:del>
      <w:r w:rsidDel="00000000" w:rsidR="00000000" w:rsidRPr="00000000">
        <w:rPr>
          <w:rtl w:val="0"/>
        </w:rPr>
        <w:t xml:space="preserve">conditions affected long-term persistence of seeded species in a wheat field converted to </w:t>
      </w:r>
      <w:ins w:author="Dave Barnard" w:id="61" w:date="2023-12-23T19:39:47Z">
        <w:r w:rsidDel="00000000" w:rsidR="00000000" w:rsidRPr="00000000">
          <w:rPr>
            <w:rtl w:val="0"/>
          </w:rPr>
          <w:t xml:space="preserve">grassland through CRP</w:t>
        </w:r>
      </w:ins>
      <w:del w:author="Dave Barnard" w:id="61" w:date="2023-12-23T19:39:47Z">
        <w:r w:rsidDel="00000000" w:rsidR="00000000" w:rsidRPr="00000000">
          <w:rPr>
            <w:rtl w:val="0"/>
          </w:rPr>
          <w:delText xml:space="preserve">CRP</w:delText>
        </w:r>
      </w:del>
      <w:r w:rsidDel="00000000" w:rsidR="00000000" w:rsidRPr="00000000">
        <w:rPr>
          <w:rtl w:val="0"/>
        </w:rPr>
        <w:t xml:space="preserve"> in North Central Colorado, USA (</w:t>
      </w:r>
      <w:r w:rsidDel="00000000" w:rsidR="00000000" w:rsidRPr="00000000">
        <w:rPr>
          <w:b w:val="1"/>
          <w:rtl w:val="0"/>
        </w:rPr>
        <w:t xml:space="preserve">Fig. 1</w:t>
      </w:r>
      <w:r w:rsidDel="00000000" w:rsidR="00000000" w:rsidRPr="00000000">
        <w:rPr>
          <w:rtl w:val="0"/>
        </w:rPr>
        <w:t xml:space="preserve">). A</w:t>
      </w:r>
      <w:ins w:author="Adam Mahood" w:id="62" w:date="2023-09-22T21:19:42Z">
        <w:r w:rsidDel="00000000" w:rsidR="00000000" w:rsidRPr="00000000">
          <w:rPr>
            <w:rtl w:val="0"/>
          </w:rPr>
          <w:t xml:space="preserve">n identical</w:t>
        </w:r>
      </w:ins>
      <w:r w:rsidDel="00000000" w:rsidR="00000000" w:rsidRPr="00000000">
        <w:rPr>
          <w:rtl w:val="0"/>
        </w:rPr>
        <w:t xml:space="preserve"> mix of eight species (</w:t>
      </w:r>
      <w:r w:rsidDel="00000000" w:rsidR="00000000" w:rsidRPr="00000000">
        <w:rPr>
          <w:b w:val="1"/>
          <w:rtl w:val="0"/>
        </w:rPr>
        <w:t xml:space="preserve">Table S1</w:t>
      </w:r>
      <w:r w:rsidDel="00000000" w:rsidR="00000000" w:rsidRPr="00000000">
        <w:rPr>
          <w:rtl w:val="0"/>
        </w:rPr>
        <w:t xml:space="preserve">) was applied in alternating strips of a wheat-fallow agricultural field for two successive years, on April 29, 2013 and May 1, 2014. </w:t>
      </w:r>
      <w:del w:author="Adam Mahood" w:id="63" w:date="2023-09-22T21:18:59Z">
        <w:r w:rsidDel="00000000" w:rsidR="00000000" w:rsidRPr="00000000">
          <w:rPr>
            <w:rtl w:val="0"/>
          </w:rPr>
          <w:delText xml:space="preserve">We measured species composition at 88 plot locations in 2022. </w:delText>
        </w:r>
      </w:del>
      <w:r w:rsidDel="00000000" w:rsidR="00000000" w:rsidRPr="00000000">
        <w:rPr>
          <w:rtl w:val="0"/>
        </w:rPr>
        <w:t xml:space="preserve">Both years had </w:t>
      </w:r>
      <w:r w:rsidDel="00000000" w:rsidR="00000000" w:rsidRPr="00000000">
        <w:rPr>
          <w:rtl w:val="0"/>
        </w:rPr>
        <w:t xml:space="preserve">s</w:t>
      </w:r>
      <w:r w:rsidDel="00000000" w:rsidR="00000000" w:rsidRPr="00000000">
        <w:rPr>
          <w:rtl w:val="0"/>
        </w:rPr>
        <w:t xml:space="preserve">imilar mean annual precipitation but </w:t>
      </w:r>
      <w:ins w:author="Dave Barnard" w:id="64" w:date="2023-12-23T19:40:58Z">
        <w:r w:rsidDel="00000000" w:rsidR="00000000" w:rsidRPr="00000000">
          <w:rPr>
            <w:rtl w:val="0"/>
          </w:rPr>
          <w:t xml:space="preserve">occuring</w:t>
        </w:r>
      </w:ins>
      <w:del w:author="Dave Barnard" w:id="64" w:date="2023-12-23T19:40:58Z">
        <w:r w:rsidDel="00000000" w:rsidR="00000000" w:rsidRPr="00000000">
          <w:rPr>
            <w:rtl w:val="0"/>
          </w:rPr>
          <w:delText xml:space="preserve">it occurred</w:delText>
        </w:r>
      </w:del>
      <w:r w:rsidDel="00000000" w:rsidR="00000000" w:rsidRPr="00000000">
        <w:rPr>
          <w:rtl w:val="0"/>
        </w:rPr>
        <w:t xml:space="preserve"> at different times, and with </w:t>
      </w:r>
      <w:r w:rsidDel="00000000" w:rsidR="00000000" w:rsidRPr="00000000">
        <w:rPr>
          <w:rtl w:val="0"/>
        </w:rPr>
        <w:t xml:space="preserve">different antecedent climate conditions</w:t>
      </w:r>
      <w:r w:rsidDel="00000000" w:rsidR="00000000" w:rsidRPr="00000000">
        <w:rPr>
          <w:rtl w:val="0"/>
        </w:rPr>
        <w:t xml:space="preserve">, resulting in much </w:t>
      </w:r>
      <w:ins w:author="Adam Mahood" w:id="65" w:date="2023-09-22T21:20:05Z">
        <w:r w:rsidDel="00000000" w:rsidR="00000000" w:rsidRPr="00000000">
          <w:rPr>
            <w:rtl w:val="0"/>
          </w:rPr>
          <w:t xml:space="preserve">lower </w:t>
        </w:r>
      </w:ins>
      <w:del w:author="Adam Mahood" w:id="65" w:date="2023-09-22T21:20:05Z">
        <w:r w:rsidDel="00000000" w:rsidR="00000000" w:rsidRPr="00000000">
          <w:rPr>
            <w:rtl w:val="0"/>
          </w:rPr>
          <w:delText xml:space="preserve">drier </w:delText>
        </w:r>
      </w:del>
      <w:r w:rsidDel="00000000" w:rsidR="00000000" w:rsidRPr="00000000">
        <w:rPr>
          <w:rtl w:val="0"/>
        </w:rPr>
        <w:t xml:space="preserve">soil moisture during the 2013 seed application.</w:t>
      </w:r>
      <w:ins w:author="Adam Mahood" w:id="66" w:date="2023-09-22T21:24:38Z">
        <w:r w:rsidDel="00000000" w:rsidR="00000000" w:rsidRPr="00000000">
          <w:rPr>
            <w:rtl w:val="0"/>
          </w:rPr>
          <w:t xml:space="preserve"> Our objectives were to characterize the plant community diversity and composition in the two sets of strips, and to model how interannual climate variability affected long-term outcomes.</w:t>
        </w:r>
      </w:ins>
      <w:r w:rsidDel="00000000" w:rsidR="00000000" w:rsidRPr="00000000">
        <w:rPr>
          <w:rtl w:val="0"/>
        </w:rPr>
        <w:t xml:space="preserve"> We</w:t>
      </w:r>
      <w:ins w:author="Adam Mahood" w:id="67" w:date="2023-09-22T21:20:22Z">
        <w:r w:rsidDel="00000000" w:rsidR="00000000" w:rsidRPr="00000000">
          <w:rPr>
            <w:rtl w:val="0"/>
          </w:rPr>
          <w:t xml:space="preserve"> </w:t>
        </w:r>
      </w:ins>
      <w:del w:author="Adam Mahood" w:id="67" w:date="2023-09-22T21:20:22Z">
        <w:r w:rsidDel="00000000" w:rsidR="00000000" w:rsidRPr="00000000">
          <w:rPr>
            <w:rtl w:val="0"/>
          </w:rPr>
          <w:delText xml:space="preserve"> used non-metric multidimensional scaling (NMDS) </w:delText>
        </w:r>
        <w:r w:rsidDel="00000000" w:rsidR="00000000" w:rsidRPr="00000000">
          <w:fldChar w:fldCharType="begin"/>
        </w:r>
        <w:r w:rsidDel="00000000" w:rsidR="00000000" w:rsidRPr="00000000">
          <w:delInstrText xml:space="preserve">HYPERLINK "https://www.zotero.org/google-docs/?GYKKhU"</w:delInstrText>
        </w:r>
        <w:r w:rsidDel="00000000" w:rsidR="00000000" w:rsidRPr="00000000">
          <w:fldChar w:fldCharType="separate"/>
        </w:r>
        <w:r w:rsidDel="00000000" w:rsidR="00000000" w:rsidRPr="00000000">
          <w:rPr>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"https://www.zotero.org/google-docs/?GYKKhU"</w:delInstrText>
        </w:r>
        <w:r w:rsidDel="00000000" w:rsidR="00000000" w:rsidRPr="00000000">
          <w:fldChar w:fldCharType="separate"/>
        </w:r>
        <w:r w:rsidDel="00000000" w:rsidR="00000000" w:rsidRPr="00000000">
          <w:rPr>
            <w:color w:val="4a86e8"/>
            <w:vertAlign w:val="baseline"/>
            <w:rtl w:val="0"/>
          </w:rPr>
          <w:delText xml:space="preserve">Minchin, 1987</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"https://www.zotero.org/google-docs/?GYKKhU"</w:delInstrText>
        </w:r>
        <w:r w:rsidDel="00000000" w:rsidR="00000000" w:rsidRPr="00000000">
          <w:fldChar w:fldCharType="separate"/>
        </w:r>
        <w:r w:rsidDel="00000000" w:rsidR="00000000" w:rsidRPr="00000000">
          <w:rPr>
            <w:vertAlign w:val="baseline"/>
            <w:rtl w:val="0"/>
          </w:rPr>
          <w:delText xml:space="preserve">)</w:delText>
        </w:r>
        <w:r w:rsidDel="00000000" w:rsidR="00000000" w:rsidRPr="00000000">
          <w:fldChar w:fldCharType="end"/>
        </w:r>
        <w:r w:rsidDel="00000000" w:rsidR="00000000" w:rsidRPr="00000000">
          <w:rPr>
            <w:rtl w:val="0"/>
          </w:rPr>
          <w:delText xml:space="preserve"> to examine how species composition differed ten years later between treatments, and used a Joint Species Distribution Model (JSDM) in a Bayesian framework </w:delText>
        </w:r>
        <w:r w:rsidDel="00000000" w:rsidR="00000000" w:rsidRPr="00000000">
          <w:fldChar w:fldCharType="begin"/>
        </w:r>
        <w:r w:rsidDel="00000000" w:rsidR="00000000" w:rsidRPr="00000000">
          <w:delInstrText xml:space="preserve">HYPERLINK "https://www.zotero.org/google-docs/?mOCeBx"</w:delInstrText>
        </w:r>
        <w:r w:rsidDel="00000000" w:rsidR="00000000" w:rsidRPr="00000000">
          <w:fldChar w:fldCharType="separate"/>
        </w:r>
        <w:r w:rsidDel="00000000" w:rsidR="00000000" w:rsidRPr="00000000">
          <w:rPr>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"https://www.zotero.org/google-docs/?mOCeBx"</w:delInstrText>
        </w:r>
        <w:r w:rsidDel="00000000" w:rsidR="00000000" w:rsidRPr="00000000">
          <w:fldChar w:fldCharType="separate"/>
        </w:r>
        <w:r w:rsidDel="00000000" w:rsidR="00000000" w:rsidRPr="00000000">
          <w:rPr>
            <w:color w:val="4a86e8"/>
            <w:vertAlign w:val="baseline"/>
            <w:rtl w:val="0"/>
          </w:rPr>
          <w:delText xml:space="preserve">Tikhonov </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"https://www.zotero.org/google-docs/?mOCeBx"</w:delInstrText>
        </w:r>
        <w:r w:rsidDel="00000000" w:rsidR="00000000" w:rsidRPr="00000000">
          <w:fldChar w:fldCharType="separate"/>
        </w:r>
        <w:r w:rsidDel="00000000" w:rsidR="00000000" w:rsidRPr="00000000">
          <w:rPr>
            <w:i w:val="1"/>
            <w:color w:val="4a86e8"/>
            <w:vertAlign w:val="baseline"/>
            <w:rtl w:val="0"/>
          </w:rPr>
          <w:delText xml:space="preserve">et al.</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"https://www.zotero.org/google-docs/?mOCeBx"</w:delInstrText>
        </w:r>
        <w:r w:rsidDel="00000000" w:rsidR="00000000" w:rsidRPr="00000000">
          <w:fldChar w:fldCharType="separate"/>
        </w:r>
        <w:r w:rsidDel="00000000" w:rsidR="00000000" w:rsidRPr="00000000">
          <w:rPr>
            <w:color w:val="4a86e8"/>
            <w:vertAlign w:val="baseline"/>
            <w:rtl w:val="0"/>
          </w:rPr>
          <w:delText xml:space="preserve">, 2020</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"https://www.zotero.org/google-docs/?mOCeBx"</w:delInstrText>
        </w:r>
        <w:r w:rsidDel="00000000" w:rsidR="00000000" w:rsidRPr="00000000">
          <w:fldChar w:fldCharType="separate"/>
        </w:r>
        <w:r w:rsidDel="00000000" w:rsidR="00000000" w:rsidRPr="00000000">
          <w:rPr>
            <w:vertAlign w:val="baseline"/>
            <w:rtl w:val="0"/>
          </w:rPr>
          <w:delText xml:space="preserve">)</w:delText>
        </w:r>
        <w:r w:rsidDel="00000000" w:rsidR="00000000" w:rsidRPr="00000000">
          <w:fldChar w:fldCharType="end"/>
        </w:r>
        <w:r w:rsidDel="00000000" w:rsidR="00000000" w:rsidRPr="00000000">
          <w:rPr>
            <w:rtl w:val="0"/>
          </w:rPr>
          <w:delText xml:space="preserve"> to test the </w:delText>
        </w:r>
      </w:del>
      <w:ins w:author="Adam Mahood" w:id="67" w:date="2023-09-22T21:20:22Z">
        <w:del w:author="Adam Mahood" w:id="67" w:date="2023-09-22T21:20:22Z">
          <w:r w:rsidDel="00000000" w:rsidR="00000000" w:rsidRPr="00000000">
            <w:rPr>
              <w:rtl w:val="0"/>
            </w:rPr>
            <w:delText xml:space="preserve">hypothesize</w:delText>
          </w:r>
        </w:del>
      </w:ins>
      <w:del w:author="Adam Mahood" w:id="67" w:date="2023-09-22T21:20:22Z">
        <w:r w:rsidDel="00000000" w:rsidR="00000000" w:rsidRPr="00000000">
          <w:rPr>
            <w:rtl w:val="0"/>
          </w:rPr>
          <w:delText xml:space="preserve">hypothesis</w:delText>
        </w:r>
      </w:del>
      <w:del w:author="Dave Barnard" w:id="68" w:date="2023-12-23T19:41:40Z">
        <w:r w:rsidDel="00000000" w:rsidR="00000000" w:rsidRPr="00000000">
          <w:rPr>
            <w:rtl w:val="0"/>
          </w:rPr>
          <w:delText xml:space="preserve"> </w:delText>
        </w:r>
      </w:del>
      <w:ins w:author="Adam Mahood" w:id="69" w:date="2023-09-22T21:20:37Z">
        <w:r w:rsidDel="00000000" w:rsidR="00000000" w:rsidRPr="00000000">
          <w:rPr>
            <w:rtl w:val="0"/>
          </w:rPr>
          <w:t xml:space="preserve"> hypothesized </w:t>
        </w:r>
      </w:ins>
      <w:r w:rsidDel="00000000" w:rsidR="00000000" w:rsidRPr="00000000">
        <w:rPr>
          <w:rtl w:val="0"/>
        </w:rPr>
        <w:t xml:space="preserve">that</w:t>
      </w:r>
      <w:ins w:author="Adam Mahood" w:id="70" w:date="2023-09-22T21:21:59Z">
        <w:r w:rsidDel="00000000" w:rsidR="00000000" w:rsidRPr="00000000">
          <w:rPr>
            <w:rtl w:val="0"/>
          </w:rPr>
          <w:t xml:space="preserve"> the wetter year would have greater diversity, and that </w:t>
        </w:r>
        <w:del w:author="Adam Mahood" w:id="70" w:date="2023-09-22T21:21:59Z">
          <w:r w:rsidDel="00000000" w:rsidR="00000000" w:rsidRPr="00000000">
            <w:rPr>
              <w:rtl w:val="0"/>
            </w:rPr>
            <w:delText xml:space="preserve">these</w:delText>
          </w:r>
        </w:del>
      </w:ins>
      <w:del w:author="Adam Mahood" w:id="70" w:date="2023-09-22T21:21:59Z">
        <w:r w:rsidDel="00000000" w:rsidR="00000000" w:rsidRPr="00000000">
          <w:rPr>
            <w:rtl w:val="0"/>
          </w:rPr>
          <w:delText xml:space="preserve"> </w:delText>
        </w:r>
      </w:del>
      <w:r w:rsidDel="00000000" w:rsidR="00000000" w:rsidRPr="00000000">
        <w:rPr>
          <w:rtl w:val="0"/>
        </w:rPr>
        <w:t xml:space="preserve">pre</w:t>
      </w:r>
      <w:ins w:author="Adam Mahood" w:id="71" w:date="2023-09-22T21:20:52Z">
        <w:r w:rsidDel="00000000" w:rsidR="00000000" w:rsidRPr="00000000">
          <w:rPr>
            <w:rtl w:val="0"/>
          </w:rPr>
          <w:t xml:space="preserve">- and post- </w:t>
        </w:r>
      </w:ins>
      <w:r w:rsidDel="00000000" w:rsidR="00000000" w:rsidRPr="00000000">
        <w:rPr>
          <w:rtl w:val="0"/>
        </w:rPr>
        <w:t xml:space="preserve">treatment</w:t>
      </w:r>
      <w:r w:rsidDel="00000000" w:rsidR="00000000" w:rsidRPr="00000000">
        <w:rPr>
          <w:rtl w:val="0"/>
        </w:rPr>
        <w:t xml:space="preserve"> climate variables would be significant predictors of decadal outcomes for species’ occurrence. </w:t>
      </w:r>
      <w:del w:author="Adam Mahood" w:id="72" w:date="2023-09-22T21:21:13Z">
        <w:r w:rsidDel="00000000" w:rsidR="00000000" w:rsidRPr="00000000">
          <w:rPr>
            <w:rtl w:val="0"/>
          </w:rPr>
          <w:delText xml:space="preserve">We </w:delText>
        </w:r>
        <w:r w:rsidDel="00000000" w:rsidR="00000000" w:rsidRPr="00000000">
          <w:rPr>
            <w:rtl w:val="0"/>
          </w:rPr>
          <w:delText xml:space="preserve">also tested site topography, and edaphic characteristics as predictors of species </w:delText>
        </w:r>
        <w:r w:rsidDel="00000000" w:rsidR="00000000" w:rsidRPr="00000000">
          <w:rPr>
            <w:rtl w:val="0"/>
          </w:rPr>
          <w:delText xml:space="preserve">occurrence</w:delText>
        </w:r>
        <w:r w:rsidDel="00000000" w:rsidR="00000000" w:rsidRPr="00000000">
          <w:rPr>
            <w:rtl w:val="0"/>
          </w:rPr>
          <w:delText xml:space="preserve"> to develop a better understanding of landscape factors driving treatment outcomes and provide useful guidance for restoration practitioners.</w:delText>
        </w:r>
        <w:r w:rsidDel="00000000" w:rsidR="00000000" w:rsidRPr="00000000">
          <w:rPr>
            <w:rtl w:val="0"/>
          </w:rPr>
          <w:delText xml:space="preserve"> </w:delText>
        </w:r>
      </w:del>
      <w:r w:rsidDel="00000000" w:rsidR="00000000" w:rsidRPr="00000000">
        <w:rPr>
          <w:rtl w:val="0"/>
        </w:rPr>
      </w:r>
    </w:p>
    <w:p w:rsidR="00000000" w:rsidDel="00000000" w:rsidP="00000000" w:rsidRDefault="00000000" w:rsidRPr="00000000" w14:paraId="00000022">
      <w:pPr>
        <w:pStyle w:val="Heading1"/>
        <w:spacing w:line="480" w:lineRule="auto"/>
        <w:rPr/>
      </w:pPr>
      <w:bookmarkStart w:colFirst="0" w:colLast="0" w:name="_or5uy0fsp16u" w:id="4"/>
      <w:bookmarkEnd w:id="4"/>
      <w:r w:rsidDel="00000000" w:rsidR="00000000" w:rsidRPr="00000000">
        <w:rPr>
          <w:rtl w:val="0"/>
        </w:rPr>
        <w:t xml:space="preserve">Materials and Methods</w:t>
      </w:r>
    </w:p>
    <w:p w:rsidR="00000000" w:rsidDel="00000000" w:rsidP="00000000" w:rsidRDefault="00000000" w:rsidRPr="00000000" w14:paraId="00000023">
      <w:pPr>
        <w:pStyle w:val="Heading2"/>
        <w:spacing w:line="480" w:lineRule="auto"/>
        <w:rPr/>
      </w:pPr>
      <w:bookmarkStart w:colFirst="0" w:colLast="0" w:name="_2hfo6h4a6wsv" w:id="5"/>
      <w:bookmarkEnd w:id="5"/>
      <w:r w:rsidDel="00000000" w:rsidR="00000000" w:rsidRPr="00000000">
        <w:rPr>
          <w:rtl w:val="0"/>
        </w:rPr>
        <w:t xml:space="preserve">Site Description</w:t>
      </w:r>
    </w:p>
    <w:p w:rsidR="00000000" w:rsidDel="00000000" w:rsidP="00000000" w:rsidRDefault="00000000" w:rsidRPr="00000000" w14:paraId="00000024">
      <w:pPr>
        <w:spacing w:line="480" w:lineRule="auto"/>
        <w:rPr>
          <w:highlight w:val="white"/>
        </w:rPr>
        <w:pPrChange w:author="Adam Mahood" w:id="0" w:date="2023-09-21T19:54:40Z">
          <w:pPr>
            <w:spacing w:line="480" w:lineRule="auto"/>
          </w:pPr>
        </w:pPrChange>
      </w:pPr>
      <w:r w:rsidDel="00000000" w:rsidR="00000000" w:rsidRPr="00000000">
        <w:rPr>
          <w:rtl w:val="0"/>
        </w:rPr>
        <w:t xml:space="preserve">The field site is located in northern Colorado on the western Great Plains of the USA (latitude = 40.61 </w:t>
      </w:r>
      <w:r w:rsidDel="00000000" w:rsidR="00000000" w:rsidRPr="00000000">
        <w:rPr>
          <w:vertAlign w:val="superscript"/>
          <w:rtl w:val="0"/>
        </w:rPr>
        <w:t xml:space="preserve">o</w:t>
      </w:r>
      <w:r w:rsidDel="00000000" w:rsidR="00000000" w:rsidRPr="00000000">
        <w:rPr>
          <w:rtl w:val="0"/>
        </w:rPr>
        <w:t xml:space="preserve">N, longitude = 104.84 </w:t>
      </w:r>
      <w:r w:rsidDel="00000000" w:rsidR="00000000" w:rsidRPr="00000000">
        <w:rPr>
          <w:vertAlign w:val="superscript"/>
          <w:rtl w:val="0"/>
        </w:rPr>
        <w:t xml:space="preserve">o</w:t>
      </w:r>
      <w:r w:rsidDel="00000000" w:rsidR="00000000" w:rsidRPr="00000000">
        <w:rPr>
          <w:rtl w:val="0"/>
        </w:rPr>
        <w:t xml:space="preserve">W). Native shortgrass steppe in this region was tilled for dryland farming going back to the 1870’s. The field site has a relative upland topographic position and relief of 29 m within the current 109 ha field (</w:t>
      </w:r>
      <w:r w:rsidDel="00000000" w:rsidR="00000000" w:rsidRPr="00000000">
        <w:rPr>
          <w:color w:val="4a86e8"/>
          <w:rtl w:val="0"/>
        </w:rPr>
        <w:t xml:space="preserve">Erskine </w:t>
      </w:r>
      <w:r w:rsidDel="00000000" w:rsidR="00000000" w:rsidRPr="00000000">
        <w:rPr>
          <w:i w:val="1"/>
          <w:color w:val="4a86e8"/>
          <w:rtl w:val="0"/>
        </w:rPr>
        <w:t xml:space="preserve">et al.,</w:t>
      </w:r>
      <w:r w:rsidDel="00000000" w:rsidR="00000000" w:rsidRPr="00000000">
        <w:rPr>
          <w:color w:val="4a86e8"/>
          <w:rtl w:val="0"/>
        </w:rPr>
        <w:t xml:space="preserve"> 2006</w:t>
      </w:r>
      <w:r w:rsidDel="00000000" w:rsidR="00000000" w:rsidRPr="00000000">
        <w:rPr>
          <w:rtl w:val="0"/>
        </w:rPr>
        <w:t xml:space="preserve">). </w:t>
      </w:r>
      <w:r w:rsidDel="00000000" w:rsidR="00000000" w:rsidRPr="00000000">
        <w:rPr>
          <w:highlight w:val="white"/>
          <w:rtl w:val="0"/>
        </w:rPr>
        <w:t xml:space="preserve">To reduce wind and water erosion under winter wheat/fallow crop rotation during fallow periods (14 out of every 24 months), the original half section (320 ac = 129.5 ha) of land was divided into strips of approximately 135 m width and ~800 m lengths oriented north-south. The field was planted into native grasses under CRP </w:t>
      </w:r>
      <w:r w:rsidDel="00000000" w:rsidR="00000000" w:rsidRPr="00000000">
        <w:rPr>
          <w:highlight w:val="white"/>
          <w:rtl w:val="0"/>
        </w:rPr>
        <w:t xml:space="preserve">for the first time in </w:t>
      </w:r>
      <w:r w:rsidDel="00000000" w:rsidR="00000000" w:rsidRPr="00000000">
        <w:rPr>
          <w:highlight w:val="white"/>
          <w:rtl w:val="0"/>
        </w:rPr>
        <w:t xml:space="preserve">circa 1988</w:t>
      </w:r>
      <w:r w:rsidDel="00000000" w:rsidR="00000000" w:rsidRPr="00000000">
        <w:rPr>
          <w:highlight w:val="white"/>
          <w:rtl w:val="0"/>
        </w:rPr>
        <w:t xml:space="preserve">, and an eastern portion of the half section</w:t>
      </w:r>
      <w:ins w:author="Adam Mahood" w:id="73" w:date="2023-12-26T17:18:34Z">
        <w:r w:rsidDel="00000000" w:rsidR="00000000" w:rsidRPr="00000000">
          <w:rPr>
            <w:highlight w:val="white"/>
            <w:rtl w:val="0"/>
          </w:rPr>
          <w:t xml:space="preserve"> (not studied here)</w:t>
        </w:r>
      </w:ins>
      <w:r w:rsidDel="00000000" w:rsidR="00000000" w:rsidRPr="00000000">
        <w:rPr>
          <w:highlight w:val="white"/>
          <w:rtl w:val="0"/>
        </w:rPr>
        <w:t xml:space="preserve"> remained </w:t>
      </w:r>
      <w:r w:rsidDel="00000000" w:rsidR="00000000" w:rsidRPr="00000000">
        <w:rPr>
          <w:highlight w:val="white"/>
          <w:rtl w:val="0"/>
        </w:rPr>
        <w:t xml:space="preserve">in grass</w:t>
      </w:r>
      <w:ins w:author="Adam Mahood" w:id="74" w:date="2023-12-26T17:18:05Z">
        <w:r w:rsidDel="00000000" w:rsidR="00000000" w:rsidRPr="00000000">
          <w:rPr>
            <w:highlight w:val="white"/>
            <w:rtl w:val="0"/>
          </w:rPr>
          <w:t xml:space="preserve">land</w:t>
        </w:r>
      </w:ins>
      <w:r w:rsidDel="00000000" w:rsidR="00000000" w:rsidRPr="00000000">
        <w:rPr>
          <w:highlight w:val="white"/>
          <w:rtl w:val="0"/>
        </w:rPr>
        <w:t xml:space="preserve"> upon subsequent development of an oil well. </w:t>
      </w:r>
      <w:r w:rsidDel="00000000" w:rsidR="00000000" w:rsidRPr="00000000">
        <w:rPr>
          <w:highlight w:val="white"/>
          <w:rtl w:val="0"/>
        </w:rPr>
        <w:t xml:space="preserve">The portion west of the oil well (109 ha) was tilled again in the </w:t>
      </w:r>
      <w:r w:rsidDel="00000000" w:rsidR="00000000" w:rsidRPr="00000000">
        <w:rPr>
          <w:highlight w:val="white"/>
          <w:rtl w:val="0"/>
        </w:rPr>
        <w:t xml:space="preserve">1990’s</w:t>
      </w:r>
      <w:r w:rsidDel="00000000" w:rsidR="00000000" w:rsidRPr="00000000">
        <w:rPr>
          <w:highlight w:val="white"/>
          <w:rtl w:val="0"/>
        </w:rPr>
        <w:t xml:space="preserve"> into 12 alternating strips of wheat/fallow, each with a new declination of </w:t>
      </w:r>
      <w:r w:rsidDel="00000000" w:rsidR="00000000" w:rsidRPr="00000000">
        <w:rPr>
          <w:highlight w:val="white"/>
          <w:rtl w:val="0"/>
        </w:rPr>
        <w:t xml:space="preserve">~12</w:t>
      </w:r>
      <w:r w:rsidDel="00000000" w:rsidR="00000000" w:rsidRPr="00000000">
        <w:rPr>
          <w:vertAlign w:val="superscript"/>
          <w:rtl w:val="0"/>
        </w:rPr>
        <w:t xml:space="preserve">o</w:t>
      </w:r>
      <w:r w:rsidDel="00000000" w:rsidR="00000000" w:rsidRPr="00000000">
        <w:rPr>
          <w:highlight w:val="white"/>
          <w:rtl w:val="0"/>
        </w:rPr>
        <w:t xml:space="preserve"> </w:t>
      </w:r>
      <w:r w:rsidDel="00000000" w:rsidR="00000000" w:rsidRPr="00000000">
        <w:rPr>
          <w:highlight w:val="white"/>
          <w:rtl w:val="0"/>
        </w:rPr>
        <w:t xml:space="preserve">east of true north and ~120 m width (</w:t>
      </w:r>
      <w:r w:rsidDel="00000000" w:rsidR="00000000" w:rsidRPr="00000000">
        <w:rPr>
          <w:b w:val="1"/>
          <w:highlight w:val="white"/>
          <w:rtl w:val="0"/>
        </w:rPr>
        <w:t xml:space="preserve">Fig 1</w:t>
      </w:r>
      <w:r w:rsidDel="00000000" w:rsidR="00000000" w:rsidRPr="00000000">
        <w:rPr>
          <w:highlight w:val="white"/>
          <w:rtl w:val="0"/>
        </w:rPr>
        <w:t xml:space="preserve">). The original strips are apparent in 1985 Landsat images, and relics remain in later imagery indicating the potential for legacy seed bank effects that may have impacted current plant communities.</w:t>
      </w:r>
      <w:ins w:author="Adam Mahood" w:id="75" w:date="2023-09-21T19:54:40Z">
        <w:r w:rsidDel="00000000" w:rsidR="00000000" w:rsidRPr="00000000">
          <w:rPr>
            <w:highlight w:val="white"/>
            <w:rtl w:val="0"/>
          </w:rPr>
          <w:t xml:space="preserve"> </w:t>
        </w:r>
        <w:r w:rsidDel="00000000" w:rsidR="00000000" w:rsidRPr="00000000">
          <w:rPr>
            <w:highlight w:val="white"/>
            <w:rtl w:val="0"/>
          </w:rPr>
          <w:t xml:space="preserve">Mapped soil units are Wagonwheel coarse silty loam (a coarse-silty, mixed, superactive, mesic Aridic Calciustept), Colby fine silty loam (a fine-silty, mixed, superactive, calcareous, mesic Aridic Ustorthent), and Kim fine sandy loam (a fine-loamy, mixed, active, calcareous, mesic Ustic Torriorthents). Detailed soil horizons and textural information are given in Green and Erskine </w:t>
        </w:r>
        <w:r w:rsidDel="00000000" w:rsidR="00000000" w:rsidRPr="00000000">
          <w:rPr>
            <w:highlight w:val="white"/>
            <w:rtl w:val="0"/>
          </w:rPr>
          <w:t xml:space="preserve">(</w:t>
        </w:r>
        <w:r w:rsidDel="00000000" w:rsidR="00000000" w:rsidRPr="00000000">
          <w:rPr>
            <w:highlight w:val="white"/>
            <w:rtl w:val="0"/>
          </w:rPr>
          <w:t xml:space="preserve">2011</w:t>
        </w:r>
        <w:r w:rsidDel="00000000" w:rsidR="00000000" w:rsidRPr="00000000">
          <w:rPr>
            <w:highlight w:val="white"/>
            <w:rtl w:val="0"/>
          </w:rPr>
          <w:t xml:space="preserve">, Table 1 therein). </w:t>
        </w:r>
      </w:ins>
      <w:r w:rsidDel="00000000" w:rsidR="00000000" w:rsidRPr="00000000">
        <w:rPr>
          <w:rtl w:val="0"/>
        </w:rPr>
      </w:r>
    </w:p>
    <w:p w:rsidR="00000000" w:rsidDel="00000000" w:rsidP="00000000" w:rsidRDefault="00000000" w:rsidRPr="00000000" w14:paraId="00000025">
      <w:pPr>
        <w:spacing w:line="480" w:lineRule="auto"/>
        <w:rPr>
          <w:ins w:author="Adam Mahood" w:id="77" w:date="2023-09-21T19:56:05Z"/>
          <w:highlight w:val="white"/>
        </w:rPr>
      </w:pPr>
      <w:ins w:author="Adam Mahood" w:id="77" w:date="2023-09-21T19:56:05Z">
        <w:r w:rsidDel="00000000" w:rsidR="00000000" w:rsidRPr="00000000">
          <w:rPr>
            <w:rtl w:val="0"/>
          </w:rPr>
        </w:r>
      </w:ins>
    </w:p>
    <w:p w:rsidR="00000000" w:rsidDel="00000000" w:rsidP="00000000" w:rsidRDefault="00000000" w:rsidRPr="00000000" w14:paraId="00000026">
      <w:pPr>
        <w:spacing w:line="480" w:lineRule="auto"/>
        <w:rPr>
          <w:ins w:author="Adam Mahood" w:id="77" w:date="2023-09-21T19:56:05Z"/>
          <w:highlight w:val="white"/>
        </w:rPr>
      </w:pPr>
      <w:ins w:author="Adam Mahood" w:id="77" w:date="2023-09-21T19:56:05Z">
        <w:r w:rsidDel="00000000" w:rsidR="00000000" w:rsidRPr="00000000">
          <w:rPr>
            <w:highlight w:val="white"/>
            <w:rtl w:val="0"/>
          </w:rPr>
          <w:t xml:space="preserve">The mean annual precipitation (2002-2022) is 308 mm, while the mean annual potential evapotranspiration is ~1200 mm, with a corresponding aridity index of 3.9. Annual precipitation was 384 mm in 2013 and 396 mm in 2014. Average temperature for the years preceding planting were 9.6 degrees C for 2013 and 9.0 degrees C for 2014. All together, the 12 month Standardized Precipitation Evaporation Index (SPEI) </w:t>
        </w:r>
        <w:r w:rsidDel="00000000" w:rsidR="00000000" w:rsidRPr="00000000">
          <w:fldChar w:fldCharType="begin"/>
        </w:r>
        <w:r w:rsidDel="00000000" w:rsidR="00000000" w:rsidRPr="00000000">
          <w:instrText xml:space="preserve">HYPERLINK "https://www.zotero.org/google-docs/?G9Tkxr"</w:instrText>
        </w:r>
        <w:r w:rsidDel="00000000" w:rsidR="00000000" w:rsidRPr="00000000">
          <w:fldChar w:fldCharType="separate"/>
        </w:r>
        <w:r w:rsidDel="00000000" w:rsidR="00000000" w:rsidRPr="00000000">
          <w:rPr>
            <w:highlight w:val="white"/>
            <w:rtl w:val="0"/>
          </w:rPr>
          <w:t xml:space="preserve">(</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"https://www.zotero.org/google-docs/?G9Tkxr"</w:instrText>
        </w:r>
        <w:r w:rsidDel="00000000" w:rsidR="00000000" w:rsidRPr="00000000">
          <w:fldChar w:fldCharType="separate"/>
        </w:r>
        <w:r w:rsidDel="00000000" w:rsidR="00000000" w:rsidRPr="00000000">
          <w:rPr>
            <w:highlight w:val="white"/>
            <w:rtl w:val="0"/>
          </w:rPr>
          <w:t xml:space="preserve">Vicente-Serrano, Beguería and López-Moreno, 2010</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"https://www.zotero.org/google-docs/?G9Tkxr"</w:instrText>
        </w:r>
        <w:r w:rsidDel="00000000" w:rsidR="00000000" w:rsidRPr="00000000">
          <w:fldChar w:fldCharType="separate"/>
        </w:r>
        <w:r w:rsidDel="00000000" w:rsidR="00000000" w:rsidRPr="00000000">
          <w:rPr>
            <w:highlight w:val="white"/>
            <w:rtl w:val="0"/>
          </w:rPr>
          <w:t xml:space="preserve">)</w:t>
        </w:r>
        <w:r w:rsidDel="00000000" w:rsidR="00000000" w:rsidRPr="00000000">
          <w:fldChar w:fldCharType="end"/>
        </w:r>
        <w:r w:rsidDel="00000000" w:rsidR="00000000" w:rsidRPr="00000000">
          <w:rPr>
            <w:highlight w:val="white"/>
            <w:rtl w:val="0"/>
          </w:rPr>
          <w:t xml:space="preserve"> was </w:t>
        </w:r>
        <w:del w:author="Dave Barnard" w:id="78" w:date="2023-12-23T19:44:13Z">
          <w:r w:rsidDel="00000000" w:rsidR="00000000" w:rsidRPr="00000000">
            <w:rPr>
              <w:highlight w:val="white"/>
              <w:rtl w:val="0"/>
            </w:rPr>
            <w:delText xml:space="preserve">exceptionally </w:delText>
          </w:r>
        </w:del>
        <w:r w:rsidDel="00000000" w:rsidR="00000000" w:rsidRPr="00000000">
          <w:rPr>
            <w:highlight w:val="white"/>
            <w:rtl w:val="0"/>
          </w:rPr>
          <w:t xml:space="preserve">anomalously low prior to the 2013 seeding application, and closer to normal preceding the second seed application (</w:t>
        </w:r>
        <w:r w:rsidDel="00000000" w:rsidR="00000000" w:rsidRPr="00000000">
          <w:rPr>
            <w:highlight w:val="white"/>
            <w:rtl w:val="0"/>
          </w:rPr>
          <w:t xml:space="preserve">Fig. 1A</w:t>
        </w:r>
        <w:r w:rsidDel="00000000" w:rsidR="00000000" w:rsidRPr="00000000">
          <w:rPr>
            <w:highlight w:val="white"/>
            <w:rtl w:val="0"/>
          </w:rPr>
          <w:t xml:space="preserve">). </w:t>
        </w:r>
      </w:ins>
    </w:p>
    <w:p w:rsidR="00000000" w:rsidDel="00000000" w:rsidP="00000000" w:rsidRDefault="00000000" w:rsidRPr="00000000" w14:paraId="00000027">
      <w:pPr>
        <w:spacing w:line="480" w:lineRule="auto"/>
        <w:rPr>
          <w:highlight w:val="white"/>
        </w:rPr>
        <w:pPrChange w:author="Adam Mahood" w:id="0" w:date="2023-09-21T19:56:05Z">
          <w:pPr>
            <w:spacing w:line="480" w:lineRule="auto"/>
          </w:pPr>
        </w:pPrChange>
      </w:pPr>
      <w:r w:rsidDel="00000000" w:rsidR="00000000" w:rsidRPr="00000000">
        <w:rPr>
          <w:rtl w:val="0"/>
        </w:rPr>
      </w:r>
    </w:p>
    <w:p w:rsidR="00000000" w:rsidDel="00000000" w:rsidP="00000000" w:rsidRDefault="00000000" w:rsidRPr="00000000" w14:paraId="00000028">
      <w:pPr>
        <w:spacing w:line="480" w:lineRule="auto"/>
        <w:rPr>
          <w:ins w:author="Adam Mahood" w:id="87" w:date="2023-09-21T19:55:17Z"/>
          <w:highlight w:val="white"/>
        </w:rPr>
      </w:pPr>
      <w:r w:rsidDel="00000000" w:rsidR="00000000" w:rsidRPr="00000000">
        <w:rPr>
          <w:highlight w:val="white"/>
          <w:rtl w:val="0"/>
        </w:rPr>
        <w:t xml:space="preserve">The existing CRP </w:t>
      </w:r>
      <w:ins w:author="Adam Mahood" w:id="80" w:date="2023-09-29T17:51:37Z">
        <w:r w:rsidDel="00000000" w:rsidR="00000000" w:rsidRPr="00000000">
          <w:rPr>
            <w:highlight w:val="white"/>
            <w:rtl w:val="0"/>
          </w:rPr>
          <w:t xml:space="preserve">treatment </w:t>
        </w:r>
      </w:ins>
      <w:r w:rsidDel="00000000" w:rsidR="00000000" w:rsidRPr="00000000">
        <w:rPr>
          <w:highlight w:val="white"/>
          <w:rtl w:val="0"/>
        </w:rPr>
        <w:t xml:space="preserve">was implemented</w:t>
      </w:r>
      <w:ins w:author="Adam Mahood" w:id="81" w:date="2023-09-29T17:52:18Z">
        <w:r w:rsidDel="00000000" w:rsidR="00000000" w:rsidRPr="00000000">
          <w:rPr>
            <w:highlight w:val="white"/>
            <w:rtl w:val="0"/>
          </w:rPr>
          <w:t xml:space="preserve"> via drill seeding</w:t>
        </w:r>
      </w:ins>
      <w:r w:rsidDel="00000000" w:rsidR="00000000" w:rsidRPr="00000000">
        <w:rPr>
          <w:highlight w:val="white"/>
          <w:rtl w:val="0"/>
        </w:rPr>
        <w:t xml:space="preserve"> in two stages, with the same seed mix</w:t>
      </w:r>
      <w:ins w:author="Adam Mahood" w:id="82" w:date="2023-09-29T18:13:38Z">
        <w:r w:rsidDel="00000000" w:rsidR="00000000" w:rsidRPr="00000000">
          <w:rPr>
            <w:highlight w:val="white"/>
            <w:rtl w:val="0"/>
          </w:rPr>
          <w:t xml:space="preserve"> of 8 species</w:t>
        </w:r>
      </w:ins>
      <w:r w:rsidDel="00000000" w:rsidR="00000000" w:rsidRPr="00000000">
        <w:rPr>
          <w:highlight w:val="white"/>
          <w:rtl w:val="0"/>
        </w:rPr>
        <w:t xml:space="preserve"> (</w:t>
      </w:r>
      <w:r w:rsidDel="00000000" w:rsidR="00000000" w:rsidRPr="00000000">
        <w:rPr>
          <w:b w:val="1"/>
          <w:highlight w:val="white"/>
          <w:rtl w:val="0"/>
          <w:rPrChange w:author="Adam Mahood" w:id="83" w:date="2023-09-29T18:12:31Z">
            <w:rPr>
              <w:highlight w:val="white"/>
            </w:rPr>
          </w:rPrChange>
        </w:rPr>
        <w:t xml:space="preserve">Table S1</w:t>
      </w:r>
      <w:ins w:author="Adam Mahood" w:id="84" w:date="2023-09-29T18:12:35Z">
        <w:r w:rsidDel="00000000" w:rsidR="00000000" w:rsidRPr="00000000">
          <w:rPr>
            <w:b w:val="1"/>
            <w:highlight w:val="white"/>
            <w:rtl w:val="0"/>
            <w:rPrChange w:author="Adam Mahood" w:id="83" w:date="2023-09-29T18:12:31Z">
              <w:rPr>
                <w:highlight w:val="white"/>
              </w:rPr>
            </w:rPrChange>
          </w:rPr>
          <w:t xml:space="preserve"> has seed application rates</w:t>
        </w:r>
      </w:ins>
      <w:r w:rsidDel="00000000" w:rsidR="00000000" w:rsidRPr="00000000">
        <w:rPr>
          <w:highlight w:val="white"/>
          <w:rtl w:val="0"/>
        </w:rPr>
        <w:t xml:space="preserve">). One set of </w:t>
      </w:r>
      <w:r w:rsidDel="00000000" w:rsidR="00000000" w:rsidRPr="00000000">
        <w:rPr>
          <w:highlight w:val="white"/>
          <w:rtl w:val="0"/>
        </w:rPr>
        <w:t xml:space="preserve">alternating</w:t>
      </w:r>
      <w:r w:rsidDel="00000000" w:rsidR="00000000" w:rsidRPr="00000000">
        <w:rPr>
          <w:highlight w:val="white"/>
          <w:rtl w:val="0"/>
        </w:rPr>
        <w:t xml:space="preserve"> crop strips (</w:t>
      </w:r>
      <w:r w:rsidDel="00000000" w:rsidR="00000000" w:rsidRPr="00000000">
        <w:rPr>
          <w:b w:val="1"/>
          <w:highlight w:val="white"/>
          <w:rtl w:val="0"/>
        </w:rPr>
        <w:t xml:space="preserve">Fig. 1B</w:t>
      </w:r>
      <w:r w:rsidDel="00000000" w:rsidR="00000000" w:rsidRPr="00000000">
        <w:rPr>
          <w:highlight w:val="white"/>
          <w:rtl w:val="0"/>
        </w:rPr>
        <w:t xml:space="preserve">) was planted on April 29, 2013, and the second set was planted on May 1, 2014</w:t>
      </w:r>
      <w:ins w:author="Adam Mahood" w:id="85" w:date="2023-09-21T19:52:40Z">
        <w:r w:rsidDel="00000000" w:rsidR="00000000" w:rsidRPr="00000000">
          <w:rPr>
            <w:highlight w:val="white"/>
            <w:rtl w:val="0"/>
          </w:rPr>
          <w:t xml:space="preserve">, with no post-seeding management interventions. </w:t>
        </w:r>
      </w:ins>
      <w:del w:author="Adam Mahood" w:id="85" w:date="2023-09-21T19:52:40Z">
        <w:r w:rsidDel="00000000" w:rsidR="00000000" w:rsidRPr="00000000">
          <w:rPr>
            <w:highlight w:val="white"/>
            <w:rtl w:val="0"/>
          </w:rPr>
          <w:delText xml:space="preserve">. </w:delText>
        </w:r>
      </w:del>
      <w:r w:rsidDel="00000000" w:rsidR="00000000" w:rsidRPr="00000000">
        <w:rPr>
          <w:highlight w:val="white"/>
          <w:rtl w:val="0"/>
        </w:rPr>
        <w:t xml:space="preserve">Prior to the CRP plantings, the first set was planted to winter wheat on Oct. 3, 2011, which was harvested on July 5, 2012, then maintained in fallow </w:t>
      </w:r>
      <w:ins w:author="Adam Mahood" w:id="86" w:date="2023-09-21T20:24:17Z">
        <w:r w:rsidDel="00000000" w:rsidR="00000000" w:rsidRPr="00000000">
          <w:rPr>
            <w:highlight w:val="white"/>
            <w:rtl w:val="0"/>
          </w:rPr>
          <w:t xml:space="preserve">prior to CRP seed application </w:t>
        </w:r>
      </w:ins>
      <w:r w:rsidDel="00000000" w:rsidR="00000000" w:rsidRPr="00000000">
        <w:rPr>
          <w:highlight w:val="white"/>
          <w:rtl w:val="0"/>
        </w:rPr>
        <w:t xml:space="preserve">using shallow tillage. The second set was planted into the same variety of wheat on Oct. 5, 2012 and never harvested due to low grain yield. After planting, some “volunteer” wheat was observed along with the CRP mix of species. In both sets of strips, alfalfa was dominant in the first year. </w:t>
      </w:r>
      <w:ins w:author="Adam Mahood" w:id="87" w:date="2023-09-21T19:55:17Z">
        <w:commentRangeStart w:id="4"/>
        <w:r w:rsidDel="00000000" w:rsidR="00000000" w:rsidRPr="00000000">
          <w:rPr>
            <w:highlight w:val="white"/>
            <w:rtl w:val="0"/>
          </w:rPr>
          <w:t xml:space="preserve">We note that, </w:t>
        </w:r>
        <w:r w:rsidDel="00000000" w:rsidR="00000000" w:rsidRPr="00000000">
          <w:rPr>
            <w:highlight w:val="white"/>
            <w:rtl w:val="0"/>
          </w:rPr>
          <w:t xml:space="preserve">after the establishment of perennial vegetation under CRP, there has been no surface runoff whereas numerous runoff events were observed pre-CRP.</w:t>
        </w:r>
        <w:r w:rsidDel="00000000" w:rsidR="00000000" w:rsidRPr="00000000">
          <w:rPr>
            <w:rtl w:val="0"/>
          </w:rPr>
        </w:r>
      </w:ins>
    </w:p>
    <w:p w:rsidR="00000000" w:rsidDel="00000000" w:rsidP="00000000" w:rsidRDefault="00000000" w:rsidRPr="00000000" w14:paraId="00000029">
      <w:pPr>
        <w:spacing w:line="480" w:lineRule="auto"/>
        <w:rPr>
          <w:highlight w:val="white"/>
        </w:rPr>
      </w:pP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2A">
      <w:pPr>
        <w:spacing w:line="480" w:lineRule="auto"/>
        <w:rPr>
          <w:highlight w:val="white"/>
        </w:rPr>
      </w:pPr>
      <w:r w:rsidDel="00000000" w:rsidR="00000000" w:rsidRPr="00000000">
        <w:rPr>
          <w:rtl w:val="0"/>
        </w:rPr>
      </w:r>
    </w:p>
    <w:p w:rsidR="00000000" w:rsidDel="00000000" w:rsidP="00000000" w:rsidRDefault="00000000" w:rsidRPr="00000000" w14:paraId="0000002B">
      <w:pPr>
        <w:spacing w:line="480" w:lineRule="auto"/>
        <w:rPr>
          <w:highlight w:val="white"/>
        </w:rPr>
      </w:pPr>
      <w:del w:author="Adam Mahood" w:id="88" w:date="2023-09-21T19:55:56Z">
        <w:r w:rsidDel="00000000" w:rsidR="00000000" w:rsidRPr="00000000">
          <w:rPr>
            <w:highlight w:val="white"/>
            <w:rtl w:val="0"/>
          </w:rPr>
          <w:delText xml:space="preserve">The mean annual precipitation (2002-2022) is 308 mm, while the mean annual potential evapotranspiration is ~1200 mm, with a corresponding aridity index of 3.9. Annual precipitation was 384 mm in 2013 and 396 mm in 2014. Average temperature for the year preceding sampling was 9.6 degrees C for 2013 and 9.0 degrees C for 2014. All together, the 12 month Standardized Precipitation Evaporation Index (SPEI) </w:delText>
        </w:r>
        <w:r w:rsidDel="00000000" w:rsidR="00000000" w:rsidRPr="00000000">
          <w:fldChar w:fldCharType="begin"/>
        </w:r>
        <w:r w:rsidDel="00000000" w:rsidR="00000000" w:rsidRPr="00000000">
          <w:delInstrText xml:space="preserve">HYPERLINK "https://www.zotero.org/google-docs/?QSXXxf"</w:delInstrText>
        </w:r>
        <w:r w:rsidDel="00000000" w:rsidR="00000000" w:rsidRPr="00000000">
          <w:fldChar w:fldCharType="separate"/>
        </w:r>
        <w:r w:rsidDel="00000000" w:rsidR="00000000" w:rsidRPr="00000000">
          <w:rPr>
            <w:highlight w:val="white"/>
            <w:rtl w:val="0"/>
          </w:rPr>
          <w:delText xml:space="preserve">(Vicente-Serrano, Beguería and López-Moreno, 2010)</w:delText>
        </w:r>
        <w:r w:rsidDel="00000000" w:rsidR="00000000" w:rsidRPr="00000000">
          <w:fldChar w:fldCharType="end"/>
        </w:r>
        <w:r w:rsidDel="00000000" w:rsidR="00000000" w:rsidRPr="00000000">
          <w:rPr>
            <w:highlight w:val="white"/>
            <w:rtl w:val="0"/>
          </w:rPr>
          <w:delText xml:space="preserve"> was exceptionally anomalously low prior to the 2013 seeding application, and closer to normal preceding the second seed application (</w:delText>
        </w:r>
        <w:r w:rsidDel="00000000" w:rsidR="00000000" w:rsidRPr="00000000">
          <w:rPr>
            <w:b w:val="1"/>
            <w:highlight w:val="white"/>
            <w:rtl w:val="0"/>
          </w:rPr>
          <w:delText xml:space="preserve">Fig. 1A</w:delText>
        </w:r>
        <w:r w:rsidDel="00000000" w:rsidR="00000000" w:rsidRPr="00000000">
          <w:rPr>
            <w:highlight w:val="white"/>
            <w:rtl w:val="0"/>
          </w:rPr>
          <w:delText xml:space="preserve">). </w:delText>
        </w:r>
      </w:del>
      <w:r w:rsidDel="00000000" w:rsidR="00000000" w:rsidRPr="00000000">
        <w:rPr>
          <w:rtl w:val="0"/>
        </w:rPr>
      </w:r>
    </w:p>
    <w:p w:rsidR="00000000" w:rsidDel="00000000" w:rsidP="00000000" w:rsidRDefault="00000000" w:rsidRPr="00000000" w14:paraId="0000002C">
      <w:pPr>
        <w:spacing w:line="480" w:lineRule="auto"/>
        <w:rPr>
          <w:highlight w:val="white"/>
        </w:rPr>
      </w:pPr>
      <w:r w:rsidDel="00000000" w:rsidR="00000000" w:rsidRPr="00000000">
        <w:rPr>
          <w:rtl w:val="0"/>
        </w:rPr>
      </w:r>
    </w:p>
    <w:p w:rsidR="00000000" w:rsidDel="00000000" w:rsidP="00000000" w:rsidRDefault="00000000" w:rsidRPr="00000000" w14:paraId="0000002D">
      <w:pPr>
        <w:spacing w:line="480" w:lineRule="auto"/>
        <w:rPr>
          <w:del w:author="Adam Mahood" w:id="89" w:date="2023-09-21T19:53:58Z"/>
          <w:highlight w:val="white"/>
        </w:rPr>
      </w:pPr>
      <w:del w:author="Adam Mahood" w:id="89" w:date="2023-09-21T19:53:58Z">
        <w:r w:rsidDel="00000000" w:rsidR="00000000" w:rsidRPr="00000000">
          <w:rPr>
            <w:highlight w:val="white"/>
            <w:rtl w:val="0"/>
          </w:rPr>
          <w:delText xml:space="preserve">Erskine </w:delText>
        </w:r>
        <w:r w:rsidDel="00000000" w:rsidR="00000000" w:rsidRPr="00000000">
          <w:rPr>
            <w:i w:val="1"/>
            <w:highlight w:val="white"/>
            <w:rtl w:val="0"/>
          </w:rPr>
          <w:delText xml:space="preserve">et al.</w:delText>
        </w:r>
        <w:r w:rsidDel="00000000" w:rsidR="00000000" w:rsidRPr="00000000">
          <w:rPr>
            <w:rtl w:val="0"/>
          </w:rPr>
          <w:delText xml:space="preserve"> (</w:delText>
        </w:r>
        <w:r w:rsidDel="00000000" w:rsidR="00000000" w:rsidRPr="00000000">
          <w:rPr>
            <w:color w:val="4a86e8"/>
            <w:rtl w:val="0"/>
          </w:rPr>
          <w:delText xml:space="preserve">2006</w:delText>
        </w:r>
        <w:r w:rsidDel="00000000" w:rsidR="00000000" w:rsidRPr="00000000">
          <w:rPr>
            <w:rtl w:val="0"/>
          </w:rPr>
          <w:delText xml:space="preserve">) d</w:delText>
        </w:r>
        <w:r w:rsidDel="00000000" w:rsidR="00000000" w:rsidRPr="00000000">
          <w:rPr>
            <w:highlight w:val="white"/>
            <w:rtl w:val="0"/>
          </w:rPr>
          <w:delText xml:space="preserve">escribed the topographic attributes based on a survey-grade 5-m digital elevation model (DEM), which revealed potential flowpaths and accumulation areas along with variable slopes up to 13%. Mapped soil units are Wagonwheel coarse silty loam (a</w:delText>
        </w:r>
      </w:del>
    </w:p>
    <w:p w:rsidR="00000000" w:rsidDel="00000000" w:rsidP="00000000" w:rsidRDefault="00000000" w:rsidRPr="00000000" w14:paraId="0000002E">
      <w:pPr>
        <w:spacing w:line="480" w:lineRule="auto"/>
        <w:rPr/>
      </w:pPr>
      <w:del w:author="Adam Mahood" w:id="89" w:date="2023-09-21T19:53:58Z">
        <w:r w:rsidDel="00000000" w:rsidR="00000000" w:rsidRPr="00000000">
          <w:rPr>
            <w:highlight w:val="white"/>
            <w:rtl w:val="0"/>
          </w:rPr>
          <w:delText xml:space="preserve">coarse-silty, mixed, superactive, mesic Aridic Calciustept), Colby fine silty loam (a fine-silty, mixed, superactive, calcareous, mesic Aridic Ustorthent), and Kim fine sandy loam (a fine-loamy, mixed, active, calcareous, mesic Ustic Torriorthents). Detailed soil horizons and textural information are given in Green and Erskine </w:delText>
        </w:r>
        <w:r w:rsidDel="00000000" w:rsidR="00000000" w:rsidRPr="00000000">
          <w:rPr>
            <w:rtl w:val="0"/>
          </w:rPr>
          <w:delText xml:space="preserve">(</w:delText>
        </w:r>
        <w:r w:rsidDel="00000000" w:rsidR="00000000" w:rsidRPr="00000000">
          <w:rPr>
            <w:color w:val="4a86e8"/>
            <w:rtl w:val="0"/>
          </w:rPr>
          <w:delText xml:space="preserve">2011</w:delText>
        </w:r>
        <w:r w:rsidDel="00000000" w:rsidR="00000000" w:rsidRPr="00000000">
          <w:rPr>
            <w:highlight w:val="white"/>
            <w:rtl w:val="0"/>
          </w:rPr>
          <w:delText xml:space="preserve">, Table 1). We note that, </w:delText>
        </w:r>
        <w:r w:rsidDel="00000000" w:rsidR="00000000" w:rsidRPr="00000000">
          <w:rPr>
            <w:highlight w:val="white"/>
            <w:rtl w:val="0"/>
          </w:rPr>
          <w:delText xml:space="preserve">after the establishment of perennial vegetation under CRP, there has been no surface runoff whereas numerous runoff events were observed pre-CRP.</w:delText>
        </w:r>
      </w:del>
      <w:r w:rsidDel="00000000" w:rsidR="00000000" w:rsidRPr="00000000">
        <w:rPr>
          <w:rtl w:val="0"/>
        </w:rPr>
      </w:r>
    </w:p>
    <w:p w:rsidR="00000000" w:rsidDel="00000000" w:rsidP="00000000" w:rsidRDefault="00000000" w:rsidRPr="00000000" w14:paraId="0000002F">
      <w:pPr>
        <w:pStyle w:val="Heading2"/>
        <w:spacing w:line="480" w:lineRule="auto"/>
        <w:rPr/>
      </w:pPr>
      <w:bookmarkStart w:colFirst="0" w:colLast="0" w:name="_1ydtg7sfvrs5" w:id="6"/>
      <w:bookmarkEnd w:id="6"/>
      <w:r w:rsidDel="00000000" w:rsidR="00000000" w:rsidRPr="00000000">
        <w:rPr>
          <w:rtl w:val="0"/>
        </w:rPr>
        <w:t xml:space="preserve">Field sampling</w:t>
      </w:r>
    </w:p>
    <w:p w:rsidR="00000000" w:rsidDel="00000000" w:rsidP="00000000" w:rsidRDefault="00000000" w:rsidRPr="00000000" w14:paraId="00000030">
      <w:pPr>
        <w:spacing w:line="480" w:lineRule="auto"/>
        <w:rPr/>
      </w:pPr>
      <w:r w:rsidDel="00000000" w:rsidR="00000000" w:rsidRPr="00000000">
        <w:rPr>
          <w:rtl w:val="0"/>
        </w:rPr>
        <w:t xml:space="preserve">In June 2022, we sampled 88 5 m x 5 m plots that were collocated with areas previously sampled for soil </w:t>
      </w:r>
      <w:ins w:author="Adam Mahood" w:id="90" w:date="2023-09-21T19:49:51Z">
        <w:r w:rsidDel="00000000" w:rsidR="00000000" w:rsidRPr="00000000">
          <w:rPr>
            <w:rtl w:val="0"/>
          </w:rPr>
          <w:t xml:space="preserve">macronutrients</w:t>
        </w:r>
      </w:ins>
      <w:del w:author="Adam Mahood" w:id="90" w:date="2023-09-21T19:49:51Z">
        <w:r w:rsidDel="00000000" w:rsidR="00000000" w:rsidRPr="00000000">
          <w:rPr>
            <w:rtl w:val="0"/>
          </w:rPr>
          <w:delText xml:space="preserve">C</w:delText>
        </w:r>
      </w:del>
      <w:r w:rsidDel="00000000" w:rsidR="00000000" w:rsidRPr="00000000">
        <w:rPr>
          <w:rtl w:val="0"/>
        </w:rPr>
        <w:t xml:space="preserve"> </w:t>
      </w:r>
      <w:hyperlink r:id="rId149">
        <w:r w:rsidDel="00000000" w:rsidR="00000000" w:rsidRPr="00000000">
          <w:rPr>
            <w:rtl w:val="0"/>
          </w:rPr>
          <w:t xml:space="preserve">(</w:t>
        </w:r>
      </w:hyperlink>
      <w:hyperlink r:id="rId150">
        <w:r w:rsidDel="00000000" w:rsidR="00000000" w:rsidRPr="00000000">
          <w:rPr>
            <w:color w:val="4a86e8"/>
            <w:rtl w:val="0"/>
          </w:rPr>
          <w:t xml:space="preserve">Sherrod, Erskine and Green, 2015</w:t>
        </w:r>
      </w:hyperlink>
      <w:hyperlink r:id="rId151">
        <w:r w:rsidDel="00000000" w:rsidR="00000000" w:rsidRPr="00000000">
          <w:rPr>
            <w:rtl w:val="0"/>
          </w:rPr>
          <w:t xml:space="preserve">)</w:t>
        </w:r>
      </w:hyperlink>
      <w:r w:rsidDel="00000000" w:rsidR="00000000" w:rsidRPr="00000000">
        <w:rPr>
          <w:rtl w:val="0"/>
        </w:rPr>
        <w:t xml:space="preserve">, aligned with a 5m digital elevation model (DEM) </w:t>
      </w:r>
      <w:hyperlink r:id="rId152">
        <w:r w:rsidDel="00000000" w:rsidR="00000000" w:rsidRPr="00000000">
          <w:rPr>
            <w:rtl w:val="0"/>
          </w:rPr>
          <w:t xml:space="preserve">(</w:t>
        </w:r>
      </w:hyperlink>
      <w:hyperlink r:id="rId153">
        <w:r w:rsidDel="00000000" w:rsidR="00000000" w:rsidRPr="00000000">
          <w:rPr>
            <w:color w:val="4a86e8"/>
            <w:rtl w:val="0"/>
          </w:rPr>
          <w:t xml:space="preserve">Erskine </w:t>
        </w:r>
      </w:hyperlink>
      <w:hyperlink r:id="rId154">
        <w:r w:rsidDel="00000000" w:rsidR="00000000" w:rsidRPr="00000000">
          <w:rPr>
            <w:i w:val="1"/>
            <w:color w:val="4a86e8"/>
            <w:rtl w:val="0"/>
          </w:rPr>
          <w:t xml:space="preserve">et al.</w:t>
        </w:r>
      </w:hyperlink>
      <w:hyperlink r:id="rId155">
        <w:r w:rsidDel="00000000" w:rsidR="00000000" w:rsidRPr="00000000">
          <w:rPr>
            <w:color w:val="4a86e8"/>
            <w:rtl w:val="0"/>
          </w:rPr>
          <w:t xml:space="preserve">, 2006</w:t>
        </w:r>
      </w:hyperlink>
      <w:hyperlink r:id="rId156">
        <w:r w:rsidDel="00000000" w:rsidR="00000000" w:rsidRPr="00000000">
          <w:rPr>
            <w:rtl w:val="0"/>
          </w:rPr>
          <w:t xml:space="preserve">)</w:t>
        </w:r>
      </w:hyperlink>
      <w:r w:rsidDel="00000000" w:rsidR="00000000" w:rsidRPr="00000000">
        <w:rPr>
          <w:rtl w:val="0"/>
        </w:rPr>
        <w:t xml:space="preserve">.</w:t>
      </w:r>
      <w:ins w:author="Adam Mahood" w:id="91" w:date="2023-09-21T19:48:44Z">
        <w:r w:rsidDel="00000000" w:rsidR="00000000" w:rsidRPr="00000000">
          <w:rPr>
            <w:rtl w:val="0"/>
          </w:rPr>
          <w:t xml:space="preserve"> Each of the 12 strips had about 7 plots, with 49 plots in the strips seeded in 2014, and 39 plots sampled for the strips sampled in 2013 )Figure S1).</w:t>
        </w:r>
      </w:ins>
      <w:r w:rsidDel="00000000" w:rsidR="00000000" w:rsidRPr="00000000">
        <w:rPr>
          <w:rtl w:val="0"/>
        </w:rPr>
        <w:t xml:space="preserve"> Within each plot, we established 4, 0.1 m</w:t>
      </w:r>
      <w:r w:rsidDel="00000000" w:rsidR="00000000" w:rsidRPr="00000000">
        <w:rPr>
          <w:vertAlign w:val="superscript"/>
          <w:rtl w:val="0"/>
        </w:rPr>
        <w:t xml:space="preserve">2</w:t>
      </w:r>
      <w:r w:rsidDel="00000000" w:rsidR="00000000" w:rsidRPr="00000000">
        <w:rPr>
          <w:rtl w:val="0"/>
        </w:rPr>
        <w:t xml:space="preserve"> subplots</w:t>
      </w:r>
      <w:ins w:author="Adam Mahood" w:id="92" w:date="2023-09-21T19:45:33Z">
        <w:commentRangeStart w:id="5"/>
        <w:r w:rsidDel="00000000" w:rsidR="00000000" w:rsidRPr="00000000">
          <w:rPr>
            <w:rtl w:val="0"/>
          </w:rPr>
          <w:t xml:space="preserve"> (31.6 cm x 31.6 cm)</w:t>
        </w:r>
      </w:ins>
      <w:commentRangeEnd w:id="5"/>
      <w:r w:rsidDel="00000000" w:rsidR="00000000" w:rsidRPr="00000000">
        <w:commentReference w:id="5"/>
      </w:r>
      <w:r w:rsidDel="00000000" w:rsidR="00000000" w:rsidRPr="00000000">
        <w:rPr>
          <w:rtl w:val="0"/>
        </w:rPr>
        <w:t xml:space="preserve"> at random locations. In each subplot, we used ocular estimates to measure the fractional cover of every species, as well as the cover of bare </w:t>
      </w:r>
      <w:ins w:author="Adam Mahood" w:id="93" w:date="2023-12-14T22:04:14Z">
        <w:r w:rsidDel="00000000" w:rsidR="00000000" w:rsidRPr="00000000">
          <w:rPr>
            <w:rtl w:val="0"/>
          </w:rPr>
          <w:t xml:space="preserve">ground</w:t>
        </w:r>
      </w:ins>
      <w:del w:author="Adam Mahood" w:id="93" w:date="2023-12-14T22:04:14Z">
        <w:r w:rsidDel="00000000" w:rsidR="00000000" w:rsidRPr="00000000">
          <w:rPr>
            <w:rtl w:val="0"/>
          </w:rPr>
          <w:delText xml:space="preserve">soil</w:delText>
        </w:r>
      </w:del>
      <w:r w:rsidDel="00000000" w:rsidR="00000000" w:rsidRPr="00000000">
        <w:rPr>
          <w:rtl w:val="0"/>
        </w:rPr>
        <w:t xml:space="preserve">, litter, and </w:t>
      </w:r>
      <w:r w:rsidDel="00000000" w:rsidR="00000000" w:rsidRPr="00000000">
        <w:rPr>
          <w:rtl w:val="0"/>
        </w:rPr>
        <w:t xml:space="preserve">rocks</w:t>
      </w:r>
      <w:r w:rsidDel="00000000" w:rsidR="00000000" w:rsidRPr="00000000">
        <w:rPr>
          <w:rtl w:val="0"/>
        </w:rPr>
        <w:t xml:space="preserve">. We measured the maximum height of each species in each subplot, and did a gridded</w:t>
      </w:r>
      <w:r w:rsidDel="00000000" w:rsidR="00000000" w:rsidRPr="00000000">
        <w:rPr>
          <w:rtl w:val="0"/>
        </w:rPr>
        <w:t xml:space="preserve"> plant walkabout</w:t>
      </w:r>
      <w:r w:rsidDel="00000000" w:rsidR="00000000" w:rsidRPr="00000000">
        <w:rPr>
          <w:rtl w:val="0"/>
        </w:rPr>
        <w:t xml:space="preserve"> to detect all species in the 25 m</w:t>
      </w:r>
      <w:r w:rsidDel="00000000" w:rsidR="00000000" w:rsidRPr="00000000">
        <w:rPr>
          <w:vertAlign w:val="superscript"/>
          <w:rtl w:val="0"/>
        </w:rPr>
        <w:t xml:space="preserve">2</w:t>
      </w:r>
      <w:r w:rsidDel="00000000" w:rsidR="00000000" w:rsidRPr="00000000">
        <w:rPr>
          <w:rtl w:val="0"/>
        </w:rPr>
        <w:t xml:space="preserve"> plot.</w:t>
      </w:r>
    </w:p>
    <w:p w:rsidR="00000000" w:rsidDel="00000000" w:rsidP="00000000" w:rsidRDefault="00000000" w:rsidRPr="00000000" w14:paraId="00000031">
      <w:pPr>
        <w:pStyle w:val="Heading2"/>
        <w:spacing w:line="480" w:lineRule="auto"/>
        <w:rPr/>
      </w:pPr>
      <w:bookmarkStart w:colFirst="0" w:colLast="0" w:name="_gmc64a81k5gd" w:id="7"/>
      <w:bookmarkEnd w:id="7"/>
      <w:r w:rsidDel="00000000" w:rsidR="00000000" w:rsidRPr="00000000">
        <w:rPr>
          <w:rtl w:val="0"/>
        </w:rPr>
        <w:t xml:space="preserve">Ancillary data</w:t>
      </w:r>
    </w:p>
    <w:p w:rsidR="00000000" w:rsidDel="00000000" w:rsidP="00000000" w:rsidRDefault="00000000" w:rsidRPr="00000000" w14:paraId="00000032">
      <w:pPr>
        <w:spacing w:line="480" w:lineRule="auto"/>
        <w:rPr>
          <w:ins w:author="Adam Mahood" w:id="95" w:date="2023-09-21T20:21:55Z"/>
        </w:rPr>
      </w:pPr>
      <w:ins w:author="Adam Mahood" w:id="94" w:date="2023-09-21T19:54:03Z">
        <w:r w:rsidDel="00000000" w:rsidR="00000000" w:rsidRPr="00000000">
          <w:rPr>
            <w:rtl w:val="0"/>
          </w:rPr>
          <w:t xml:space="preserve">Erskine </w:t>
        </w:r>
        <w:r w:rsidDel="00000000" w:rsidR="00000000" w:rsidRPr="00000000">
          <w:rPr>
            <w:rtl w:val="0"/>
          </w:rPr>
          <w:t xml:space="preserve">et al.</w:t>
        </w:r>
        <w:r w:rsidDel="00000000" w:rsidR="00000000" w:rsidRPr="00000000">
          <w:rPr>
            <w:rtl w:val="0"/>
          </w:rPr>
          <w:t xml:space="preserve"> (</w:t>
        </w:r>
        <w:r w:rsidDel="00000000" w:rsidR="00000000" w:rsidRPr="00000000">
          <w:rPr>
            <w:rtl w:val="0"/>
          </w:rPr>
          <w:t xml:space="preserve">2006</w:t>
        </w:r>
        <w:r w:rsidDel="00000000" w:rsidR="00000000" w:rsidRPr="00000000">
          <w:rPr>
            <w:rtl w:val="0"/>
          </w:rPr>
          <w:t xml:space="preserve">) d</w:t>
        </w:r>
        <w:r w:rsidDel="00000000" w:rsidR="00000000" w:rsidRPr="00000000">
          <w:rPr>
            <w:rtl w:val="0"/>
          </w:rPr>
          <w:t xml:space="preserve">escribed the topographic attributes based on a survey-grade 5-m digital elevation model (DEM), which revealed potential flowpaths and accumulation areas along with variable slopes up to 13%. </w:t>
        </w:r>
      </w:ins>
      <w:r w:rsidDel="00000000" w:rsidR="00000000" w:rsidRPr="00000000">
        <w:rPr>
          <w:rtl w:val="0"/>
        </w:rPr>
        <w:t xml:space="preserve">The DEM was used to create grids of topographic wetness index (TWI), topographic position index (TPI), slope, and folded aspect. Four or more frequency domain sensors (Sentek</w:t>
      </w:r>
      <w:r w:rsidDel="00000000" w:rsidR="00000000" w:rsidRPr="00000000">
        <w:rPr>
          <w:vertAlign w:val="superscript"/>
          <w:rtl w:val="0"/>
        </w:rPr>
        <w:t xml:space="preserve">TM</w:t>
      </w:r>
      <w:r w:rsidDel="00000000" w:rsidR="00000000" w:rsidRPr="00000000">
        <w:rPr>
          <w:rtl w:val="0"/>
        </w:rPr>
        <w:t xml:space="preserve">) </w:t>
      </w:r>
      <w:hyperlink r:id="rId157">
        <w:r w:rsidDel="00000000" w:rsidR="00000000" w:rsidRPr="00000000">
          <w:rPr>
            <w:rtl w:val="0"/>
          </w:rPr>
          <w:t xml:space="preserve">(</w:t>
        </w:r>
      </w:hyperlink>
      <w:hyperlink r:id="rId158">
        <w:r w:rsidDel="00000000" w:rsidR="00000000" w:rsidRPr="00000000">
          <w:rPr>
            <w:color w:val="4a86e8"/>
            <w:rtl w:val="0"/>
          </w:rPr>
          <w:t xml:space="preserve">Schwank </w:t>
        </w:r>
      </w:hyperlink>
      <w:hyperlink r:id="rId159">
        <w:r w:rsidDel="00000000" w:rsidR="00000000" w:rsidRPr="00000000">
          <w:rPr>
            <w:i w:val="1"/>
            <w:color w:val="4a86e8"/>
            <w:rtl w:val="0"/>
          </w:rPr>
          <w:t xml:space="preserve">et al.</w:t>
        </w:r>
      </w:hyperlink>
      <w:hyperlink r:id="rId160">
        <w:r w:rsidDel="00000000" w:rsidR="00000000" w:rsidRPr="00000000">
          <w:rPr>
            <w:color w:val="4a86e8"/>
            <w:rtl w:val="0"/>
          </w:rPr>
          <w:t xml:space="preserve">, 2006</w:t>
        </w:r>
      </w:hyperlink>
      <w:hyperlink r:id="rId161">
        <w:r w:rsidDel="00000000" w:rsidR="00000000" w:rsidRPr="00000000">
          <w:rPr>
            <w:rtl w:val="0"/>
          </w:rPr>
          <w:t xml:space="preserve">)</w:t>
        </w:r>
      </w:hyperlink>
      <w:r w:rsidDel="00000000" w:rsidR="00000000" w:rsidRPr="00000000">
        <w:rPr>
          <w:rtl w:val="0"/>
        </w:rPr>
        <w:t xml:space="preserve"> </w:t>
      </w:r>
      <w:r w:rsidDel="00000000" w:rsidR="00000000" w:rsidRPr="00000000">
        <w:rPr>
          <w:rtl w:val="0"/>
        </w:rPr>
        <w:t xml:space="preserve">were installed at 18 locations at depths ranging from 30 to 170 cm to measure hourly soil moisture from 2002-2018. Each of 18 locations</w:t>
      </w:r>
      <w:r w:rsidDel="00000000" w:rsidR="00000000" w:rsidRPr="00000000">
        <w:rPr>
          <w:rtl w:val="0"/>
        </w:rPr>
        <w:t xml:space="preserve"> has sensors at a depth of </w:t>
      </w:r>
      <w:r w:rsidDel="00000000" w:rsidR="00000000" w:rsidRPr="00000000">
        <w:rPr>
          <w:rtl w:val="0"/>
        </w:rPr>
        <w:t xml:space="preserve">30 cm</w:t>
      </w:r>
      <w:r w:rsidDel="00000000" w:rsidR="00000000" w:rsidRPr="00000000">
        <w:rPr>
          <w:rtl w:val="0"/>
        </w:rPr>
        <w:t xml:space="preserve">. Soil temperature was measured using stand-alone thermocouple sensors (Onset WaterTempPro</w:t>
      </w:r>
      <w:r w:rsidDel="00000000" w:rsidR="00000000" w:rsidRPr="00000000">
        <w:rPr>
          <w:vertAlign w:val="superscript"/>
          <w:rtl w:val="0"/>
        </w:rPr>
        <w:t xml:space="preserve">TM</w:t>
      </w:r>
      <w:r w:rsidDel="00000000" w:rsidR="00000000" w:rsidRPr="00000000">
        <w:rPr>
          <w:rtl w:val="0"/>
        </w:rPr>
        <w:t xml:space="preserve">) at a 30 cm depth near each Sentek probe </w:t>
      </w:r>
      <w:hyperlink r:id="rId162">
        <w:r w:rsidDel="00000000" w:rsidR="00000000" w:rsidRPr="00000000">
          <w:rPr>
            <w:rtl w:val="0"/>
          </w:rPr>
          <w:t xml:space="preserve">(</w:t>
        </w:r>
      </w:hyperlink>
      <w:hyperlink r:id="rId163">
        <w:r w:rsidDel="00000000" w:rsidR="00000000" w:rsidRPr="00000000">
          <w:rPr>
            <w:color w:val="4a86e8"/>
            <w:rtl w:val="0"/>
          </w:rPr>
          <w:t xml:space="preserve">Green and Erskine, 2011</w:t>
        </w:r>
      </w:hyperlink>
      <w:hyperlink r:id="rId164">
        <w:r w:rsidDel="00000000" w:rsidR="00000000" w:rsidRPr="00000000">
          <w:rPr>
            <w:rtl w:val="0"/>
          </w:rPr>
          <w:t xml:space="preserve">)</w:t>
        </w:r>
      </w:hyperlink>
      <w:r w:rsidDel="00000000" w:rsidR="00000000" w:rsidRPr="00000000">
        <w:rPr>
          <w:rtl w:val="0"/>
        </w:rPr>
        <w:t xml:space="preserve">.</w:t>
      </w:r>
      <w:ins w:author="Adam Mahood" w:id="95" w:date="2023-09-21T20:21:55Z">
        <w:r w:rsidDel="00000000" w:rsidR="00000000" w:rsidRPr="00000000">
          <w:rPr>
            <w:rtl w:val="0"/>
          </w:rPr>
          <w:t xml:space="preserve"> Sixteen of these sensors were installed in two lines in adjacent strips in the eastern side of the field that captured the range of topographic variability of the field, and 2 more were placed at the far western edge of the field. The 30cm sensors represent soil moisture from 25-35 cm. Sensors needed to be buried at this depth to allow the farmer to apply shallow tillage while the field was in wheat/fallow rotation. </w:t>
        </w:r>
      </w:ins>
    </w:p>
    <w:p w:rsidR="00000000" w:rsidDel="00000000" w:rsidP="00000000" w:rsidRDefault="00000000" w:rsidRPr="00000000" w14:paraId="00000033">
      <w:pPr>
        <w:spacing w:line="480" w:lineRule="auto"/>
        <w:rPr/>
        <w:pPrChange w:author="Adam Mahood" w:id="0" w:date="2023-09-21T19:54:03Z">
          <w:pPr>
            <w:spacing w:line="480" w:lineRule="auto"/>
          </w:pPr>
        </w:pPrChange>
      </w:pPr>
      <w:r w:rsidDel="00000000" w:rsidR="00000000" w:rsidRPr="00000000">
        <w:rPr>
          <w:rtl w:val="0"/>
        </w:rPr>
      </w:r>
    </w:p>
    <w:p w:rsidR="00000000" w:rsidDel="00000000" w:rsidP="00000000" w:rsidRDefault="00000000" w:rsidRPr="00000000" w14:paraId="00000034">
      <w:pPr>
        <w:spacing w:line="480" w:lineRule="auto"/>
        <w:rPr/>
      </w:pPr>
      <w:r w:rsidDel="00000000" w:rsidR="00000000" w:rsidRPr="00000000">
        <w:rPr>
          <w:rtl w:val="0"/>
        </w:rPr>
      </w:r>
    </w:p>
    <w:p w:rsidR="00000000" w:rsidDel="00000000" w:rsidP="00000000" w:rsidRDefault="00000000" w:rsidRPr="00000000" w14:paraId="00000035">
      <w:pPr>
        <w:spacing w:line="480" w:lineRule="auto"/>
        <w:rPr/>
      </w:pPr>
      <w:r w:rsidDel="00000000" w:rsidR="00000000" w:rsidRPr="00000000">
        <w:rPr>
          <w:rtl w:val="0"/>
        </w:rPr>
        <w:t xml:space="preserve">We used the topographic layers as predictors in a </w:t>
      </w:r>
      <w:r w:rsidDel="00000000" w:rsidR="00000000" w:rsidRPr="00000000">
        <w:rPr>
          <w:rtl w:val="0"/>
        </w:rPr>
        <w:t xml:space="preserve">spatial process model</w:t>
      </w:r>
      <w:r w:rsidDel="00000000" w:rsidR="00000000" w:rsidRPr="00000000">
        <w:rPr>
          <w:rtl w:val="0"/>
        </w:rPr>
        <w:t xml:space="preserve"> </w:t>
      </w:r>
      <w:hyperlink r:id="rId165">
        <w:r w:rsidDel="00000000" w:rsidR="00000000" w:rsidRPr="00000000">
          <w:rPr>
            <w:rtl w:val="0"/>
          </w:rPr>
          <w:t xml:space="preserve">(</w:t>
        </w:r>
      </w:hyperlink>
      <w:hyperlink r:id="rId166">
        <w:r w:rsidDel="00000000" w:rsidR="00000000" w:rsidRPr="00000000">
          <w:rPr>
            <w:color w:val="4a86e8"/>
            <w:rtl w:val="0"/>
          </w:rPr>
          <w:t xml:space="preserve">Nychka </w:t>
        </w:r>
      </w:hyperlink>
      <w:hyperlink r:id="rId167">
        <w:r w:rsidDel="00000000" w:rsidR="00000000" w:rsidRPr="00000000">
          <w:rPr>
            <w:i w:val="1"/>
            <w:color w:val="4a86e8"/>
            <w:rtl w:val="0"/>
          </w:rPr>
          <w:t xml:space="preserve">et al.</w:t>
        </w:r>
      </w:hyperlink>
      <w:hyperlink r:id="rId168">
        <w:r w:rsidDel="00000000" w:rsidR="00000000" w:rsidRPr="00000000">
          <w:rPr>
            <w:color w:val="4a86e8"/>
            <w:rtl w:val="0"/>
          </w:rPr>
          <w:t xml:space="preserve">, 2021</w:t>
        </w:r>
      </w:hyperlink>
      <w:hyperlink r:id="rId169">
        <w:r w:rsidDel="00000000" w:rsidR="00000000" w:rsidRPr="00000000">
          <w:rPr>
            <w:rtl w:val="0"/>
          </w:rPr>
          <w:t xml:space="preserve">)</w:t>
        </w:r>
      </w:hyperlink>
      <w:r w:rsidDel="00000000" w:rsidR="00000000" w:rsidRPr="00000000">
        <w:rPr>
          <w:rtl w:val="0"/>
        </w:rPr>
        <w:t xml:space="preserve"> to estimate seasonal averages of 30 cm soil temperature and moisture at a 5 m resolution (</w:t>
      </w:r>
      <w:r w:rsidDel="00000000" w:rsidR="00000000" w:rsidRPr="00000000">
        <w:rPr>
          <w:b w:val="1"/>
          <w:rtl w:val="0"/>
        </w:rPr>
        <w:t xml:space="preserve">Fig. S1</w:t>
      </w:r>
      <w:r w:rsidDel="00000000" w:rsidR="00000000" w:rsidRPr="00000000">
        <w:rPr>
          <w:rtl w:val="0"/>
        </w:rPr>
        <w:t xml:space="preserve">) for three time periods preceding seeding</w:t>
      </w:r>
      <w:ins w:author="Adam Mahood" w:id="97" w:date="2023-09-28T16:45:36Z">
        <w:r w:rsidDel="00000000" w:rsidR="00000000" w:rsidRPr="00000000">
          <w:rPr>
            <w:rtl w:val="0"/>
          </w:rPr>
          <w:t xml:space="preserve">, and three post-seeding. </w:t>
        </w:r>
      </w:ins>
      <w:del w:author="Adam Mahood" w:id="97" w:date="2023-09-28T16:45:36Z">
        <w:r w:rsidDel="00000000" w:rsidR="00000000" w:rsidRPr="00000000">
          <w:rPr>
            <w:rtl w:val="0"/>
          </w:rPr>
          <w:delText xml:space="preserve">:</w:delText>
        </w:r>
      </w:del>
      <w:ins w:author="Adam Mahood" w:id="97" w:date="2023-09-28T16:45:36Z">
        <w:r w:rsidDel="00000000" w:rsidR="00000000" w:rsidRPr="00000000">
          <w:rPr>
            <w:rtl w:val="0"/>
          </w:rPr>
          <w:t xml:space="preserve">Pre-seeding time periods were</w:t>
        </w:r>
      </w:ins>
      <w:r w:rsidDel="00000000" w:rsidR="00000000" w:rsidRPr="00000000">
        <w:rPr>
          <w:rtl w:val="0"/>
        </w:rPr>
        <w:t xml:space="preserve"> March and April to capture the conditions immediately preceding seeding, </w:t>
      </w:r>
      <w:ins w:author="Adam Mahood" w:id="98" w:date="2023-09-28T16:44:50Z">
        <w:r w:rsidDel="00000000" w:rsidR="00000000" w:rsidRPr="00000000">
          <w:rPr>
            <w:rtl w:val="0"/>
          </w:rPr>
          <w:t xml:space="preserve">December, </w:t>
        </w:r>
      </w:ins>
      <w:r w:rsidDel="00000000" w:rsidR="00000000" w:rsidRPr="00000000">
        <w:rPr>
          <w:rtl w:val="0"/>
        </w:rPr>
        <w:t xml:space="preserve">January and February to capture winter freezing conditions, and September</w:t>
      </w:r>
      <w:del w:author="Adam Mahood" w:id="99" w:date="2023-09-28T16:44:57Z">
        <w:r w:rsidDel="00000000" w:rsidR="00000000" w:rsidRPr="00000000">
          <w:rPr>
            <w:rtl w:val="0"/>
          </w:rPr>
          <w:delText xml:space="preserve">-</w:delText>
        </w:r>
      </w:del>
      <w:ins w:author="Adam Mahood" w:id="99" w:date="2023-09-28T16:44:57Z">
        <w:r w:rsidDel="00000000" w:rsidR="00000000" w:rsidRPr="00000000">
          <w:rPr>
            <w:rtl w:val="0"/>
          </w:rPr>
          <w:t xml:space="preserve">,</w:t>
        </w:r>
      </w:ins>
      <w:ins w:author="Adam Mahood" w:id="100" w:date="2023-09-28T16:45:01Z">
        <w:r w:rsidDel="00000000" w:rsidR="00000000" w:rsidRPr="00000000">
          <w:rPr>
            <w:rtl w:val="0"/>
          </w:rPr>
          <w:t xml:space="preserve">- November</w:t>
        </w:r>
      </w:ins>
      <w:del w:author="Adam Mahood" w:id="100" w:date="2023-09-28T16:45:01Z">
        <w:r w:rsidDel="00000000" w:rsidR="00000000" w:rsidRPr="00000000">
          <w:rPr>
            <w:rtl w:val="0"/>
          </w:rPr>
          <w:delText xml:space="preserve">October</w:delText>
        </w:r>
      </w:del>
      <w:r w:rsidDel="00000000" w:rsidR="00000000" w:rsidRPr="00000000">
        <w:rPr>
          <w:rtl w:val="0"/>
        </w:rPr>
        <w:t xml:space="preserve">, since many species actually germinate in fall and overwinter before growing in the spring.</w:t>
      </w:r>
      <w:ins w:author="Adam Mahood" w:id="101" w:date="2023-09-28T16:46:09Z">
        <w:r w:rsidDel="00000000" w:rsidR="00000000" w:rsidRPr="00000000">
          <w:rPr>
            <w:rtl w:val="0"/>
          </w:rPr>
          <w:t xml:space="preserve"> Post-seeding time periods were May and June to capture the early summer when most plants are actively growing and peak greenness occurs, July-September to capture the hottest part of the summer when most drought stress occurs, and October-December to capture the onset of cold after seeding.</w:t>
        </w:r>
      </w:ins>
      <w:r w:rsidDel="00000000" w:rsidR="00000000" w:rsidRPr="00000000">
        <w:rPr>
          <w:rtl w:val="0"/>
        </w:rPr>
        <w:t xml:space="preserve"> S</w:t>
      </w:r>
      <w:r w:rsidDel="00000000" w:rsidR="00000000" w:rsidRPr="00000000">
        <w:rPr>
          <w:rtl w:val="0"/>
        </w:rPr>
        <w:t xml:space="preserve">oil</w:t>
      </w:r>
      <w:del w:author="Adam Mahood" w:id="102" w:date="2023-09-28T16:49:24Z">
        <w:r w:rsidDel="00000000" w:rsidR="00000000" w:rsidRPr="00000000">
          <w:rPr>
            <w:rtl w:val="0"/>
          </w:rPr>
          <w:delText xml:space="preserve"> type, texture and</w:delText>
        </w:r>
      </w:del>
      <w:r w:rsidDel="00000000" w:rsidR="00000000" w:rsidRPr="00000000">
        <w:rPr>
          <w:rtl w:val="0"/>
        </w:rPr>
        <w:t xml:space="preserve"> total nitrogen content was measured from soil cores at each sampling location in 2012 </w:t>
      </w:r>
      <w:hyperlink r:id="rId170">
        <w:r w:rsidDel="00000000" w:rsidR="00000000" w:rsidRPr="00000000">
          <w:rPr>
            <w:rtl w:val="0"/>
          </w:rPr>
          <w:t xml:space="preserve">(</w:t>
        </w:r>
      </w:hyperlink>
      <w:hyperlink r:id="rId171">
        <w:r w:rsidDel="00000000" w:rsidR="00000000" w:rsidRPr="00000000">
          <w:rPr>
            <w:color w:val="4a86e8"/>
            <w:rtl w:val="0"/>
          </w:rPr>
          <w:t xml:space="preserve">Sherrod, Erskine and Green, 2015</w:t>
        </w:r>
      </w:hyperlink>
      <w:hyperlink r:id="rId172">
        <w:r w:rsidDel="00000000" w:rsidR="00000000" w:rsidRPr="00000000">
          <w:rPr>
            <w:rtl w:val="0"/>
          </w:rPr>
          <w:t xml:space="preserve">)</w:t>
        </w:r>
      </w:hyperlink>
      <w:r w:rsidDel="00000000" w:rsidR="00000000" w:rsidRPr="00000000">
        <w:rPr>
          <w:rtl w:val="0"/>
        </w:rPr>
        <w:t xml:space="preserve">.</w:t>
      </w:r>
      <w:ins w:author="Adam Mahood" w:id="103" w:date="2023-09-28T16:44:09Z">
        <w:r w:rsidDel="00000000" w:rsidR="00000000" w:rsidRPr="00000000">
          <w:rPr>
            <w:rtl w:val="0"/>
          </w:rPr>
          <w:t xml:space="preserve"> </w:t>
        </w:r>
      </w:ins>
      <w:del w:author="Adam Mahood" w:id="103" w:date="2023-09-28T16:44:09Z">
        <w:r w:rsidDel="00000000" w:rsidR="00000000" w:rsidRPr="00000000">
          <w:rPr>
            <w:rtl w:val="0"/>
          </w:rPr>
          <w:delText xml:space="preserve">We used a process-based microclimate model </w:delText>
        </w:r>
        <w:r w:rsidDel="00000000" w:rsidR="00000000" w:rsidRPr="00000000">
          <w:fldChar w:fldCharType="begin"/>
        </w:r>
        <w:r w:rsidDel="00000000" w:rsidR="00000000" w:rsidRPr="00000000">
          <w:delInstrText xml:space="preserve">HYPERLINK "https://www.zotero.org/google-docs/?Utjk35"</w:delInstrText>
        </w:r>
        <w:r w:rsidDel="00000000" w:rsidR="00000000" w:rsidRPr="00000000">
          <w:fldChar w:fldCharType="separate"/>
        </w:r>
        <w:r w:rsidDel="00000000" w:rsidR="00000000" w:rsidRPr="00000000">
          <w:rPr>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"https://www.zotero.org/google-docs/?Utjk35"</w:delInstrText>
        </w:r>
        <w:r w:rsidDel="00000000" w:rsidR="00000000" w:rsidRPr="00000000">
          <w:fldChar w:fldCharType="separate"/>
        </w:r>
        <w:r w:rsidDel="00000000" w:rsidR="00000000" w:rsidRPr="00000000">
          <w:rPr>
            <w:color w:val="4a86e8"/>
            <w:rtl w:val="0"/>
          </w:rPr>
          <w:delText xml:space="preserve">Maclean, Mosedale and Bennie, 2019</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"https://www.zotero.org/google-docs/?Utjk35"</w:delInstrText>
        </w:r>
        <w:r w:rsidDel="00000000" w:rsidR="00000000" w:rsidRPr="00000000">
          <w:fldChar w:fldCharType="separate"/>
        </w:r>
        <w:r w:rsidDel="00000000" w:rsidR="00000000" w:rsidRPr="00000000">
          <w:rPr>
            <w:rtl w:val="0"/>
          </w:rPr>
          <w:delText xml:space="preserve">)</w:delText>
        </w:r>
        <w:r w:rsidDel="00000000" w:rsidR="00000000" w:rsidRPr="00000000">
          <w:fldChar w:fldCharType="end"/>
        </w:r>
        <w:r w:rsidDel="00000000" w:rsidR="00000000" w:rsidRPr="00000000">
          <w:rPr>
            <w:rtl w:val="0"/>
          </w:rPr>
          <w:delText xml:space="preserve"> to downscale sub-daily data to our DEM to create hourly air temperature surfaces, then aggregated to the mean for the three time periods.</w:delText>
        </w:r>
      </w:del>
      <w:r w:rsidDel="00000000" w:rsidR="00000000" w:rsidRPr="00000000">
        <w:rPr>
          <w:rtl w:val="0"/>
        </w:rPr>
      </w:r>
    </w:p>
    <w:p w:rsidR="00000000" w:rsidDel="00000000" w:rsidP="00000000" w:rsidRDefault="00000000" w:rsidRPr="00000000" w14:paraId="00000036">
      <w:pPr>
        <w:pStyle w:val="Heading2"/>
        <w:spacing w:line="480" w:lineRule="auto"/>
        <w:rPr/>
      </w:pPr>
      <w:bookmarkStart w:colFirst="0" w:colLast="0" w:name="_f91h10dnxzdv" w:id="8"/>
      <w:bookmarkEnd w:id="8"/>
      <w:r w:rsidDel="00000000" w:rsidR="00000000" w:rsidRPr="00000000">
        <w:rPr>
          <w:rtl w:val="0"/>
        </w:rPr>
        <w:t xml:space="preserve">Statistical analysis</w:t>
      </w:r>
      <w:r w:rsidDel="00000000" w:rsidR="00000000" w:rsidRPr="00000000">
        <w:rPr>
          <w:rtl w:val="0"/>
        </w:rPr>
      </w:r>
    </w:p>
    <w:p w:rsidR="00000000" w:rsidDel="00000000" w:rsidP="00000000" w:rsidRDefault="00000000" w:rsidRPr="00000000" w14:paraId="00000037">
      <w:pPr>
        <w:spacing w:line="480" w:lineRule="auto"/>
        <w:rPr/>
      </w:pPr>
      <w:r w:rsidDel="00000000" w:rsidR="00000000" w:rsidRPr="00000000">
        <w:rPr>
          <w:rtl w:val="0"/>
        </w:rPr>
        <w:t xml:space="preserve">We used</w:t>
      </w:r>
      <w:r w:rsidDel="00000000" w:rsidR="00000000" w:rsidRPr="00000000">
        <w:rPr>
          <w:rtl w:val="0"/>
        </w:rPr>
        <w:t xml:space="preserve"> nonmetric multidimensional scaling (NMDS) </w:t>
      </w:r>
      <w:hyperlink r:id="rId173">
        <w:r w:rsidDel="00000000" w:rsidR="00000000" w:rsidRPr="00000000">
          <w:rPr>
            <w:rtl w:val="0"/>
          </w:rPr>
          <w:t xml:space="preserve">(</w:t>
        </w:r>
      </w:hyperlink>
      <w:hyperlink r:id="rId174">
        <w:r w:rsidDel="00000000" w:rsidR="00000000" w:rsidRPr="00000000">
          <w:rPr>
            <w:color w:val="4a86e8"/>
            <w:rtl w:val="0"/>
          </w:rPr>
          <w:t xml:space="preserve">Minchin, 1987</w:t>
        </w:r>
      </w:hyperlink>
      <w:hyperlink r:id="rId175">
        <w:r w:rsidDel="00000000" w:rsidR="00000000" w:rsidRPr="00000000">
          <w:rPr>
            <w:rtl w:val="0"/>
          </w:rPr>
          <w:t xml:space="preserve">)</w:t>
        </w:r>
      </w:hyperlink>
      <w:r w:rsidDel="00000000" w:rsidR="00000000" w:rsidRPr="00000000">
        <w:rPr>
          <w:rtl w:val="0"/>
        </w:rPr>
        <w:t xml:space="preserve"> </w:t>
      </w:r>
      <w:r w:rsidDel="00000000" w:rsidR="00000000" w:rsidRPr="00000000">
        <w:rPr>
          <w:rtl w:val="0"/>
        </w:rPr>
        <w:t xml:space="preserve">to examine how species composition and abundance differed between the two CRP applications</w:t>
      </w:r>
      <w:ins w:author="Adam Mahood" w:id="104" w:date="2023-09-21T20:19:17Z">
        <w:r w:rsidDel="00000000" w:rsidR="00000000" w:rsidRPr="00000000">
          <w:rPr>
            <w:rtl w:val="0"/>
          </w:rPr>
          <w:t xml:space="preserve"> at the plot scale</w:t>
        </w:r>
      </w:ins>
      <w:r w:rsidDel="00000000" w:rsidR="00000000" w:rsidRPr="00000000">
        <w:rPr>
          <w:rtl w:val="0"/>
        </w:rPr>
        <w:t xml:space="preserve">. We created one ordination using cover data to understand abundances, and another after converting the abundance matrix to an occurrence matrix to examine species composition. We used stress plots to assess the fit of the NMDS ordinations. To examine how individual species drove the ordinations, we used a permutational correlation with an alpha of p &lt; 0.001 to account for multiple tests. W</w:t>
      </w:r>
      <w:r w:rsidDel="00000000" w:rsidR="00000000" w:rsidRPr="00000000">
        <w:rPr>
          <w:rtl w:val="0"/>
        </w:rPr>
        <w:t xml:space="preserve">e calculated the Shannon-Weaver diversity index </w:t>
      </w:r>
      <w:hyperlink r:id="rId176">
        <w:r w:rsidDel="00000000" w:rsidR="00000000" w:rsidRPr="00000000">
          <w:rPr>
            <w:rtl w:val="0"/>
          </w:rPr>
          <w:t xml:space="preserve">(</w:t>
        </w:r>
      </w:hyperlink>
      <w:hyperlink r:id="rId177">
        <w:r w:rsidDel="00000000" w:rsidR="00000000" w:rsidRPr="00000000">
          <w:rPr>
            <w:color w:val="4a86e8"/>
            <w:rtl w:val="0"/>
          </w:rPr>
          <w:t xml:space="preserve">Shannon and Weaver, 1949</w:t>
        </w:r>
      </w:hyperlink>
      <w:hyperlink r:id="rId178">
        <w:r w:rsidDel="00000000" w:rsidR="00000000" w:rsidRPr="00000000">
          <w:rPr>
            <w:rtl w:val="0"/>
          </w:rPr>
          <w:t xml:space="preserve">)</w:t>
        </w:r>
      </w:hyperlink>
      <w:r w:rsidDel="00000000" w:rsidR="00000000" w:rsidRPr="00000000">
        <w:rPr>
          <w:rtl w:val="0"/>
        </w:rPr>
        <w:t xml:space="preserve"> and the species richness for each plot for native species. </w:t>
      </w:r>
      <w:r w:rsidDel="00000000" w:rsidR="00000000" w:rsidRPr="00000000">
        <w:rPr>
          <w:rtl w:val="0"/>
        </w:rPr>
      </w:r>
    </w:p>
    <w:p w:rsidR="00000000" w:rsidDel="00000000" w:rsidP="00000000" w:rsidRDefault="00000000" w:rsidRPr="00000000" w14:paraId="00000038">
      <w:pPr>
        <w:spacing w:line="480" w:lineRule="auto"/>
        <w:rPr/>
      </w:pPr>
      <w:r w:rsidDel="00000000" w:rsidR="00000000" w:rsidRPr="00000000">
        <w:rPr>
          <w:rtl w:val="0"/>
        </w:rPr>
      </w:r>
    </w:p>
    <w:p w:rsidR="00000000" w:rsidDel="00000000" w:rsidP="00000000" w:rsidRDefault="00000000" w:rsidRPr="00000000" w14:paraId="00000039">
      <w:pPr>
        <w:spacing w:line="480" w:lineRule="auto"/>
        <w:rPr/>
      </w:pPr>
      <w:r w:rsidDel="00000000" w:rsidR="00000000" w:rsidRPr="00000000">
        <w:rPr>
          <w:rtl w:val="0"/>
        </w:rPr>
        <w:t xml:space="preserve">To investigate the </w:t>
      </w:r>
      <w:ins w:author="Adam Mahood" w:id="105" w:date="2023-11-06T22:45:11Z">
        <w:r w:rsidDel="00000000" w:rsidR="00000000" w:rsidRPr="00000000">
          <w:rPr>
            <w:rtl w:val="0"/>
          </w:rPr>
          <w:t xml:space="preserve">persistence </w:t>
        </w:r>
      </w:ins>
      <w:del w:author="Adam Mahood" w:id="105" w:date="2023-11-06T22:45:11Z">
        <w:r w:rsidDel="00000000" w:rsidR="00000000" w:rsidRPr="00000000">
          <w:rPr>
            <w:rtl w:val="0"/>
          </w:rPr>
          <w:delText xml:space="preserve">response </w:delText>
        </w:r>
      </w:del>
      <w:r w:rsidDel="00000000" w:rsidR="00000000" w:rsidRPr="00000000">
        <w:rPr>
          <w:rtl w:val="0"/>
        </w:rPr>
        <w:t xml:space="preserve">of individual species</w:t>
      </w:r>
      <w:ins w:author="Adam Mahood" w:id="106" w:date="2023-11-06T22:45:17Z">
        <w:r w:rsidDel="00000000" w:rsidR="00000000" w:rsidRPr="00000000">
          <w:rPr>
            <w:rtl w:val="0"/>
          </w:rPr>
          <w:t xml:space="preserve"> in response</w:t>
        </w:r>
      </w:ins>
      <w:r w:rsidDel="00000000" w:rsidR="00000000" w:rsidRPr="00000000">
        <w:rPr>
          <w:rtl w:val="0"/>
        </w:rPr>
        <w:t xml:space="preserve"> to pre-</w:t>
      </w:r>
      <w:ins w:author="Adam Mahood" w:id="107" w:date="2023-11-06T22:44:53Z">
        <w:r w:rsidDel="00000000" w:rsidR="00000000" w:rsidRPr="00000000">
          <w:rPr>
            <w:rtl w:val="0"/>
          </w:rPr>
          <w:t xml:space="preserve"> and post-</w:t>
        </w:r>
      </w:ins>
      <w:r w:rsidDel="00000000" w:rsidR="00000000" w:rsidRPr="00000000">
        <w:rPr>
          <w:rtl w:val="0"/>
        </w:rPr>
        <w:t xml:space="preserve">treatment conditions, we created a joint species distribution model (JSDM) in a Bayesian hierarchical framework </w:t>
      </w:r>
      <w:hyperlink r:id="rId179">
        <w:r w:rsidDel="00000000" w:rsidR="00000000" w:rsidRPr="00000000">
          <w:rPr>
            <w:rtl w:val="0"/>
          </w:rPr>
          <w:t xml:space="preserve">(</w:t>
        </w:r>
      </w:hyperlink>
      <w:hyperlink r:id="rId180">
        <w:r w:rsidDel="00000000" w:rsidR="00000000" w:rsidRPr="00000000">
          <w:rPr>
            <w:color w:val="4a86e8"/>
            <w:rtl w:val="0"/>
          </w:rPr>
          <w:t xml:space="preserve">Tikhonov </w:t>
        </w:r>
      </w:hyperlink>
      <w:hyperlink r:id="rId181">
        <w:r w:rsidDel="00000000" w:rsidR="00000000" w:rsidRPr="00000000">
          <w:rPr>
            <w:i w:val="1"/>
            <w:color w:val="4a86e8"/>
            <w:rtl w:val="0"/>
          </w:rPr>
          <w:t xml:space="preserve">et al.</w:t>
        </w:r>
      </w:hyperlink>
      <w:hyperlink r:id="rId182">
        <w:r w:rsidDel="00000000" w:rsidR="00000000" w:rsidRPr="00000000">
          <w:rPr>
            <w:color w:val="4a86e8"/>
            <w:rtl w:val="0"/>
          </w:rPr>
          <w:t xml:space="preserve">, 2020</w:t>
        </w:r>
      </w:hyperlink>
      <w:hyperlink r:id="rId183">
        <w:r w:rsidDel="00000000" w:rsidR="00000000" w:rsidRPr="00000000">
          <w:rPr>
            <w:rtl w:val="0"/>
          </w:rPr>
          <w:t xml:space="preserve">)</w:t>
        </w:r>
      </w:hyperlink>
      <w:r w:rsidDel="00000000" w:rsidR="00000000" w:rsidRPr="00000000">
        <w:rPr>
          <w:rtl w:val="0"/>
        </w:rPr>
        <w:t xml:space="preserve"> for the occurrence of all species at the 0.1</w:t>
      </w:r>
      <w:ins w:author="Adam Mahood" w:id="108" w:date="2023-09-21T20:20:51Z">
        <w:r w:rsidDel="00000000" w:rsidR="00000000" w:rsidRPr="00000000">
          <w:rPr>
            <w:rtl w:val="0"/>
          </w:rPr>
          <w:t xml:space="preserve"> </w:t>
        </w:r>
      </w:ins>
      <w:r w:rsidDel="00000000" w:rsidR="00000000" w:rsidRPr="00000000">
        <w:rPr>
          <w:rtl w:val="0"/>
        </w:rPr>
        <w:t xml:space="preserve">m</w:t>
      </w:r>
      <w:r w:rsidDel="00000000" w:rsidR="00000000" w:rsidRPr="00000000">
        <w:rPr>
          <w:vertAlign w:val="superscript"/>
          <w:rtl w:val="0"/>
        </w:rPr>
        <w:t xml:space="preserve">2</w:t>
      </w:r>
      <w:r w:rsidDel="00000000" w:rsidR="00000000" w:rsidRPr="00000000">
        <w:rPr>
          <w:rtl w:val="0"/>
        </w:rPr>
        <w:t xml:space="preserve"> quadrat scale</w:t>
      </w:r>
      <w:ins w:author="Adam Mahood" w:id="109" w:date="2023-09-21T20:21:02Z">
        <w:r w:rsidDel="00000000" w:rsidR="00000000" w:rsidRPr="00000000">
          <w:rPr>
            <w:rtl w:val="0"/>
          </w:rPr>
          <w:t xml:space="preserve"> (4 per plot)</w:t>
        </w:r>
      </w:ins>
      <w:r w:rsidDel="00000000" w:rsidR="00000000" w:rsidRPr="00000000">
        <w:rPr>
          <w:rtl w:val="0"/>
        </w:rPr>
        <w:t xml:space="preserve">.</w:t>
      </w:r>
      <w:ins w:author="Adam Mahood" w:id="110" w:date="2023-11-06T22:46:17Z">
        <w:r w:rsidDel="00000000" w:rsidR="00000000" w:rsidRPr="00000000">
          <w:rPr>
            <w:rtl w:val="0"/>
          </w:rPr>
          <w:t xml:space="preserve"> We </w:t>
        </w:r>
        <w:r w:rsidDel="00000000" w:rsidR="00000000" w:rsidRPr="00000000">
          <w:rPr>
            <w:rtl w:val="0"/>
          </w:rPr>
          <w:t xml:space="preserve">modeled</w:t>
        </w:r>
        <w:r w:rsidDel="00000000" w:rsidR="00000000" w:rsidRPr="00000000">
          <w:rPr>
            <w:rtl w:val="0"/>
          </w:rPr>
          <w:t xml:space="preserve"> occurrence rather than abundance because abundance can be much more variable from year to year than occurrence, and we were primarily interested in capturing long-term </w:t>
        </w:r>
        <w:r w:rsidDel="00000000" w:rsidR="00000000" w:rsidRPr="00000000">
          <w:rPr>
            <w:rtl w:val="0"/>
          </w:rPr>
          <w:t xml:space="preserve">persistence.</w:t>
        </w:r>
      </w:ins>
      <w:r w:rsidDel="00000000" w:rsidR="00000000" w:rsidRPr="00000000">
        <w:rPr>
          <w:rtl w:val="0"/>
        </w:rPr>
        <w:t xml:space="preserve"> This model allowed us to estimate the probability of species occurrence while also accounting for inter-specific interactions and </w:t>
      </w:r>
      <w:r w:rsidDel="00000000" w:rsidR="00000000" w:rsidRPr="00000000">
        <w:rPr>
          <w:rtl w:val="0"/>
        </w:rPr>
        <w:t xml:space="preserve">species traits</w:t>
      </w:r>
      <w:r w:rsidDel="00000000" w:rsidR="00000000" w:rsidRPr="00000000">
        <w:rPr>
          <w:rtl w:val="0"/>
        </w:rPr>
        <w:t xml:space="preserve">. Because the model is estimating the occurrence of species, it has difficulty with species that only occur at one or two plots. Therefore, we grouped locally rare species with other functionally similar species (</w:t>
      </w:r>
      <w:r w:rsidDel="00000000" w:rsidR="00000000" w:rsidRPr="00000000">
        <w:rPr>
          <w:b w:val="1"/>
          <w:rtl w:val="0"/>
        </w:rPr>
        <w:t xml:space="preserve">Table S1</w:t>
      </w:r>
      <w:r w:rsidDel="00000000" w:rsidR="00000000" w:rsidRPr="00000000">
        <w:rPr>
          <w:rtl w:val="0"/>
        </w:rPr>
        <w:t xml:space="preserve">). </w:t>
      </w:r>
      <w:r w:rsidDel="00000000" w:rsidR="00000000" w:rsidRPr="00000000">
        <w:rPr>
          <w:rtl w:val="0"/>
        </w:rPr>
        <w:t xml:space="preserve">The covariates were the seasonal averages of soil temperature</w:t>
      </w:r>
      <w:ins w:author="Adam Mahood" w:id="111" w:date="2023-09-28T16:43:23Z">
        <w:r w:rsidDel="00000000" w:rsidR="00000000" w:rsidRPr="00000000">
          <w:rPr>
            <w:rtl w:val="0"/>
          </w:rPr>
          <w:t xml:space="preserve"> and</w:t>
        </w:r>
      </w:ins>
      <w:del w:author="Adam Mahood" w:id="111" w:date="2023-09-28T16:43:23Z">
        <w:r w:rsidDel="00000000" w:rsidR="00000000" w:rsidRPr="00000000">
          <w:rPr>
            <w:rtl w:val="0"/>
          </w:rPr>
          <w:delText xml:space="preserve">,</w:delText>
        </w:r>
      </w:del>
      <w:r w:rsidDel="00000000" w:rsidR="00000000" w:rsidRPr="00000000">
        <w:rPr>
          <w:rtl w:val="0"/>
        </w:rPr>
        <w:t xml:space="preserve"> soil moisture</w:t>
      </w:r>
      <w:ins w:author="Adam Mahood" w:id="112" w:date="2023-09-28T16:43:15Z">
        <w:r w:rsidDel="00000000" w:rsidR="00000000" w:rsidRPr="00000000">
          <w:rPr>
            <w:rtl w:val="0"/>
          </w:rPr>
          <w:t xml:space="preserve"> </w:t>
        </w:r>
      </w:ins>
      <w:del w:author="Adam Mahood" w:id="112" w:date="2023-09-28T16:43:15Z">
        <w:r w:rsidDel="00000000" w:rsidR="00000000" w:rsidRPr="00000000">
          <w:rPr>
            <w:rtl w:val="0"/>
          </w:rPr>
          <w:delText xml:space="preserve">, and air temperature </w:delText>
        </w:r>
      </w:del>
      <w:r w:rsidDel="00000000" w:rsidR="00000000" w:rsidRPr="00000000">
        <w:rPr>
          <w:rtl w:val="0"/>
        </w:rPr>
        <w:t xml:space="preserve">surfaces, along with the total nitrogen content in the top 15 cm of soil measured in 2012, 2022 bare ground cover, year of seed application, and topographic wetness index</w:t>
      </w:r>
      <w:r w:rsidDel="00000000" w:rsidR="00000000" w:rsidRPr="00000000">
        <w:rPr>
          <w:rtl w:val="0"/>
        </w:rPr>
        <w:t xml:space="preserve">. Random effects were the strip number and the plot identity. Traits included in the model were </w:t>
      </w:r>
      <w:ins w:author="Adam Mahood" w:id="113" w:date="2023-11-22T22:36:54Z">
        <w:r w:rsidDel="00000000" w:rsidR="00000000" w:rsidRPr="00000000">
          <w:rPr>
            <w:rtl w:val="0"/>
          </w:rPr>
          <w:t xml:space="preserve">presence in the seed mix, </w:t>
        </w:r>
      </w:ins>
      <w:r w:rsidDel="00000000" w:rsidR="00000000" w:rsidRPr="00000000">
        <w:rPr>
          <w:rtl w:val="0"/>
        </w:rPr>
        <w:t xml:space="preserve">maximum height, introduced, perennial, woody, graminoid, rhizomatous, and photosynthetic pathway (</w:t>
      </w:r>
      <w:r w:rsidDel="00000000" w:rsidR="00000000" w:rsidRPr="00000000">
        <w:rPr>
          <w:rtl w:val="0"/>
        </w:rPr>
        <w:t xml:space="preserve">C3 or C4</w:t>
      </w:r>
      <w:r w:rsidDel="00000000" w:rsidR="00000000" w:rsidRPr="00000000">
        <w:rPr>
          <w:rtl w:val="0"/>
        </w:rPr>
        <w:t xml:space="preserve">; </w:t>
      </w:r>
      <w:r w:rsidDel="00000000" w:rsidR="00000000" w:rsidRPr="00000000">
        <w:rPr>
          <w:b w:val="1"/>
          <w:rtl w:val="0"/>
        </w:rPr>
        <w:t xml:space="preserve">Table S</w:t>
      </w:r>
      <w:ins w:author="Adam Mahood" w:id="114" w:date="2023-09-21T22:28:22Z">
        <w:r w:rsidDel="00000000" w:rsidR="00000000" w:rsidRPr="00000000">
          <w:rPr>
            <w:b w:val="1"/>
            <w:rtl w:val="0"/>
          </w:rPr>
          <w:t xml:space="preserve">4</w:t>
        </w:r>
      </w:ins>
      <w:del w:author="Adam Mahood" w:id="114" w:date="2023-09-21T22:28:22Z">
        <w:r w:rsidDel="00000000" w:rsidR="00000000" w:rsidRPr="00000000">
          <w:rPr>
            <w:b w:val="1"/>
            <w:rtl w:val="0"/>
          </w:rPr>
          <w:delText xml:space="preserve">1</w:delText>
        </w:r>
      </w:del>
      <w:r w:rsidDel="00000000" w:rsidR="00000000" w:rsidRPr="00000000">
        <w:rPr>
          <w:rtl w:val="0"/>
        </w:rPr>
        <w:t xml:space="preserve">).</w:t>
      </w:r>
    </w:p>
    <w:p w:rsidR="00000000" w:rsidDel="00000000" w:rsidP="00000000" w:rsidRDefault="00000000" w:rsidRPr="00000000" w14:paraId="0000003A">
      <w:pPr>
        <w:spacing w:line="480" w:lineRule="auto"/>
        <w:rPr/>
      </w:pPr>
      <w:r w:rsidDel="00000000" w:rsidR="00000000" w:rsidRPr="00000000">
        <w:rPr>
          <w:rtl w:val="0"/>
        </w:rPr>
      </w:r>
    </w:p>
    <w:p w:rsidR="00000000" w:rsidDel="00000000" w:rsidP="00000000" w:rsidRDefault="00000000" w:rsidRPr="00000000" w14:paraId="0000003B">
      <w:pPr>
        <w:spacing w:line="480" w:lineRule="auto"/>
        <w:rPr/>
      </w:pPr>
      <w:r w:rsidDel="00000000" w:rsidR="00000000" w:rsidRPr="00000000">
        <w:rPr>
          <w:rtl w:val="0"/>
        </w:rPr>
        <w:t xml:space="preserve">We created four Markov Chain Monte Carlo (MCMC) chains, each consisting of </w:t>
      </w:r>
      <w:ins w:author="Adam Mahood" w:id="115" w:date="2023-11-22T23:49:42Z">
        <w:r w:rsidDel="00000000" w:rsidR="00000000" w:rsidRPr="00000000">
          <w:rPr>
            <w:rtl w:val="0"/>
          </w:rPr>
          <w:t xml:space="preserve">7</w:t>
        </w:r>
      </w:ins>
      <w:del w:author="Adam Mahood" w:id="115" w:date="2023-11-22T23:49:42Z">
        <w:r w:rsidDel="00000000" w:rsidR="00000000" w:rsidRPr="00000000">
          <w:rPr>
            <w:rtl w:val="0"/>
          </w:rPr>
          <w:delText xml:space="preserve">1</w:delText>
        </w:r>
      </w:del>
      <w:r w:rsidDel="00000000" w:rsidR="00000000" w:rsidRPr="00000000">
        <w:rPr>
          <w:rtl w:val="0"/>
        </w:rPr>
        <w:t xml:space="preserve">,500,000 iterations. We </w:t>
      </w:r>
      <w:r w:rsidDel="00000000" w:rsidR="00000000" w:rsidRPr="00000000">
        <w:rPr>
          <w:rtl w:val="0"/>
        </w:rPr>
        <w:t xml:space="preserve">discarded the first </w:t>
      </w:r>
      <w:ins w:author="Adam Mahood" w:id="116" w:date="2023-11-22T23:49:50Z">
        <w:r w:rsidDel="00000000" w:rsidR="00000000" w:rsidRPr="00000000">
          <w:rPr>
            <w:rtl w:val="0"/>
          </w:rPr>
          <w:t xml:space="preserve">2,</w:t>
        </w:r>
      </w:ins>
      <w:r w:rsidDel="00000000" w:rsidR="00000000" w:rsidRPr="00000000">
        <w:rPr>
          <w:rtl w:val="0"/>
        </w:rPr>
        <w:t xml:space="preserve">500,000 iterations</w:t>
      </w:r>
      <w:r w:rsidDel="00000000" w:rsidR="00000000" w:rsidRPr="00000000">
        <w:rPr>
          <w:rtl w:val="0"/>
        </w:rPr>
        <w:t xml:space="preserve"> for each chain and then recorded every </w:t>
      </w:r>
      <w:del w:author="Adam Mahood" w:id="117" w:date="2023-11-22T23:50:03Z">
        <w:r w:rsidDel="00000000" w:rsidR="00000000" w:rsidRPr="00000000">
          <w:rPr>
            <w:rtl w:val="0"/>
          </w:rPr>
          <w:delText xml:space="preserve">1</w:delText>
        </w:r>
      </w:del>
      <w:ins w:author="Adam Mahood" w:id="117" w:date="2023-11-22T23:50:03Z">
        <w:r w:rsidDel="00000000" w:rsidR="00000000" w:rsidRPr="00000000">
          <w:rPr>
            <w:rtl w:val="0"/>
          </w:rPr>
          <w:t xml:space="preserve">5</w:t>
        </w:r>
      </w:ins>
      <w:r w:rsidDel="00000000" w:rsidR="00000000" w:rsidRPr="00000000">
        <w:rPr>
          <w:rtl w:val="0"/>
        </w:rPr>
        <w:t xml:space="preserve">,000th sample for a total of 1,000 posterior samples per chain, and 4,000 total. We assessed model convergence using the effective sample size (ESS) and the potential scale reduction factor (Ȓ) </w:t>
      </w:r>
      <w:hyperlink r:id="rId184">
        <w:r w:rsidDel="00000000" w:rsidR="00000000" w:rsidRPr="00000000">
          <w:rPr>
            <w:vertAlign w:val="baseline"/>
            <w:rtl w:val="0"/>
          </w:rPr>
          <w:t xml:space="preserve">(Gelman and Rubin, 1992)</w:t>
        </w:r>
      </w:hyperlink>
      <w:r w:rsidDel="00000000" w:rsidR="00000000" w:rsidRPr="00000000">
        <w:rPr>
          <w:rtl w:val="0"/>
        </w:rPr>
        <w:t xml:space="preserve">. We used Tjur R</w:t>
      </w:r>
      <w:r w:rsidDel="00000000" w:rsidR="00000000" w:rsidRPr="00000000">
        <w:rPr>
          <w:vertAlign w:val="superscript"/>
          <w:rtl w:val="0"/>
        </w:rPr>
        <w:t xml:space="preserve">2</w:t>
      </w:r>
      <w:r w:rsidDel="00000000" w:rsidR="00000000" w:rsidRPr="00000000">
        <w:rPr>
          <w:rtl w:val="0"/>
        </w:rPr>
        <w:t xml:space="preserve"> to assess explanatory power of the model.</w:t>
      </w:r>
    </w:p>
    <w:p w:rsidR="00000000" w:rsidDel="00000000" w:rsidP="00000000" w:rsidRDefault="00000000" w:rsidRPr="00000000" w14:paraId="0000003C">
      <w:pPr>
        <w:spacing w:line="480" w:lineRule="auto"/>
        <w:rPr/>
      </w:pPr>
      <w:r w:rsidDel="00000000" w:rsidR="00000000" w:rsidRPr="00000000">
        <w:rPr>
          <w:rtl w:val="0"/>
        </w:rPr>
      </w:r>
    </w:p>
    <w:p w:rsidR="00000000" w:rsidDel="00000000" w:rsidP="00000000" w:rsidRDefault="00000000" w:rsidRPr="00000000" w14:paraId="0000003D">
      <w:pPr>
        <w:spacing w:line="480" w:lineRule="auto"/>
        <w:rPr/>
      </w:pPr>
      <w:r w:rsidDel="00000000" w:rsidR="00000000" w:rsidRPr="00000000">
        <w:rPr>
          <w:rtl w:val="0"/>
        </w:rPr>
        <w:t xml:space="preserve">We observed </w:t>
      </w:r>
      <w:del w:author="Tim Green" w:id="118" w:date="2023-09-29T16:08:26Z">
        <w:r w:rsidDel="00000000" w:rsidR="00000000" w:rsidRPr="00000000">
          <w:rPr>
            <w:rtl w:val="0"/>
          </w:rPr>
          <w:delText xml:space="preserve">in the field that</w:delText>
        </w:r>
      </w:del>
      <w:ins w:author="Adam Mahood" w:id="119" w:date="2023-09-21T20:04:22Z">
        <w:del w:author="Tim Green" w:id="118" w:date="2023-09-29T16:08:26Z">
          <w:r w:rsidDel="00000000" w:rsidR="00000000" w:rsidRPr="00000000">
            <w:rPr>
              <w:rtl w:val="0"/>
            </w:rPr>
            <w:delText xml:space="preserve"> </w:delText>
          </w:r>
        </w:del>
        <w:r w:rsidDel="00000000" w:rsidR="00000000" w:rsidRPr="00000000">
          <w:rPr>
            <w:rtl w:val="0"/>
          </w:rPr>
          <w:t xml:space="preserve">throughout much of the field</w:t>
        </w:r>
        <w:del w:author="Tim Green" w:id="120" w:date="2023-09-29T16:08:44Z">
          <w:r w:rsidDel="00000000" w:rsidR="00000000" w:rsidRPr="00000000">
            <w:rPr>
              <w:rtl w:val="0"/>
            </w:rPr>
            <w:delText xml:space="preserve">, there was</w:delText>
          </w:r>
        </w:del>
        <w:r w:rsidDel="00000000" w:rsidR="00000000" w:rsidRPr="00000000">
          <w:rPr>
            <w:rtl w:val="0"/>
          </w:rPr>
          <w:t xml:space="preserve"> either high abundance of</w:t>
        </w:r>
      </w:ins>
      <w:r w:rsidDel="00000000" w:rsidR="00000000" w:rsidRPr="00000000">
        <w:rPr>
          <w:rtl w:val="0"/>
        </w:rPr>
        <w:t xml:space="preserve"> </w:t>
      </w:r>
      <w:r w:rsidDel="00000000" w:rsidR="00000000" w:rsidRPr="00000000">
        <w:rPr>
          <w:i w:val="1"/>
          <w:rtl w:val="0"/>
        </w:rPr>
        <w:t xml:space="preserve">P. </w:t>
      </w:r>
      <w:r w:rsidDel="00000000" w:rsidR="00000000" w:rsidRPr="00000000">
        <w:rPr>
          <w:i w:val="1"/>
          <w:rtl w:val="0"/>
        </w:rPr>
        <w:t xml:space="preserve">smithii</w:t>
      </w:r>
      <w:r w:rsidDel="00000000" w:rsidR="00000000" w:rsidRPr="00000000">
        <w:rPr>
          <w:rtl w:val="0"/>
        </w:rPr>
        <w:t xml:space="preserve"> </w:t>
      </w:r>
      <w:del w:author="Adam Mahood" w:id="121" w:date="2023-09-21T20:04:39Z">
        <w:r w:rsidDel="00000000" w:rsidR="00000000" w:rsidRPr="00000000">
          <w:rPr>
            <w:rtl w:val="0"/>
          </w:rPr>
          <w:delText xml:space="preserve">appeared to be in direct competition with</w:delText>
        </w:r>
      </w:del>
      <w:ins w:author="Adam Mahood" w:id="121" w:date="2023-09-21T20:04:39Z">
        <w:r w:rsidDel="00000000" w:rsidR="00000000" w:rsidRPr="00000000">
          <w:rPr>
            <w:rtl w:val="0"/>
          </w:rPr>
          <w:t xml:space="preserve"> or</w:t>
        </w:r>
      </w:ins>
      <w:r w:rsidDel="00000000" w:rsidR="00000000" w:rsidRPr="00000000">
        <w:rPr>
          <w:rtl w:val="0"/>
        </w:rPr>
        <w:t xml:space="preserve"> </w:t>
      </w:r>
      <w:r w:rsidDel="00000000" w:rsidR="00000000" w:rsidRPr="00000000">
        <w:rPr>
          <w:i w:val="1"/>
          <w:rtl w:val="0"/>
        </w:rPr>
        <w:t xml:space="preserve">B. tectorum</w:t>
      </w:r>
      <w:ins w:author="Adam Mahood" w:id="122" w:date="2023-09-21T20:04:47Z">
        <w:r w:rsidDel="00000000" w:rsidR="00000000" w:rsidRPr="00000000">
          <w:rPr>
            <w:i w:val="1"/>
            <w:rtl w:val="0"/>
          </w:rPr>
          <w:t xml:space="preserve">, but usually not both, and so we </w:t>
        </w:r>
        <w:r w:rsidDel="00000000" w:rsidR="00000000" w:rsidRPr="00000000">
          <w:rPr>
            <w:i w:val="1"/>
            <w:rtl w:val="0"/>
          </w:rPr>
          <w:t xml:space="preserve">hypothesized</w:t>
        </w:r>
        <w:r w:rsidDel="00000000" w:rsidR="00000000" w:rsidRPr="00000000">
          <w:rPr>
            <w:i w:val="1"/>
            <w:rtl w:val="0"/>
          </w:rPr>
          <w:t xml:space="preserve"> that </w:t>
        </w:r>
        <w:del w:author="Dave Barnard" w:id="123" w:date="2023-12-23T19:50:22Z">
          <w:r w:rsidDel="00000000" w:rsidR="00000000" w:rsidRPr="00000000">
            <w:rPr>
              <w:i w:val="1"/>
              <w:rtl w:val="0"/>
            </w:rPr>
            <w:delText xml:space="preserve">perhaps </w:delText>
          </w:r>
        </w:del>
        <w:r w:rsidDel="00000000" w:rsidR="00000000" w:rsidRPr="00000000">
          <w:rPr>
            <w:i w:val="1"/>
            <w:rtl w:val="0"/>
          </w:rPr>
          <w:t xml:space="preserve">P. smithii was competing directly with </w:t>
        </w:r>
        <w:r w:rsidDel="00000000" w:rsidR="00000000" w:rsidRPr="00000000">
          <w:rPr>
            <w:i w:val="1"/>
            <w:rtl w:val="0"/>
          </w:rPr>
          <w:t xml:space="preserve">B. tectorum.</w:t>
        </w:r>
      </w:ins>
      <w:del w:author="Adam Mahood" w:id="122" w:date="2023-09-21T20:04:47Z">
        <w:r w:rsidDel="00000000" w:rsidR="00000000" w:rsidRPr="00000000">
          <w:rPr>
            <w:rtl w:val="0"/>
          </w:rPr>
          <w:delText xml:space="preserve">.</w:delText>
        </w:r>
      </w:del>
      <w:r w:rsidDel="00000000" w:rsidR="00000000" w:rsidRPr="00000000">
        <w:rPr>
          <w:rtl w:val="0"/>
        </w:rPr>
        <w:t xml:space="preserve"> The approach described above quantifies interspecific interactions using occurrence data, and we wanted to examine this interaction further using abundance data. Therefore, we created a Bayesian hierarchical model </w:t>
      </w:r>
      <w:hyperlink r:id="rId185">
        <w:r w:rsidDel="00000000" w:rsidR="00000000" w:rsidRPr="00000000">
          <w:rPr>
            <w:rtl w:val="0"/>
          </w:rPr>
          <w:t xml:space="preserve">(</w:t>
        </w:r>
      </w:hyperlink>
      <w:hyperlink r:id="rId186">
        <w:r w:rsidDel="00000000" w:rsidR="00000000" w:rsidRPr="00000000">
          <w:rPr>
            <w:color w:val="4a86e8"/>
            <w:rtl w:val="0"/>
          </w:rPr>
          <w:t xml:space="preserve">Bürkner, 2017</w:t>
        </w:r>
      </w:hyperlink>
      <w:hyperlink r:id="rId187">
        <w:r w:rsidDel="00000000" w:rsidR="00000000" w:rsidRPr="00000000">
          <w:rPr>
            <w:rtl w:val="0"/>
          </w:rPr>
          <w:t xml:space="preserve">)</w:t>
        </w:r>
      </w:hyperlink>
      <w:r w:rsidDel="00000000" w:rsidR="00000000" w:rsidRPr="00000000">
        <w:rPr>
          <w:rtl w:val="0"/>
        </w:rPr>
        <w:t xml:space="preserve"> with</w:t>
      </w:r>
      <w:r w:rsidDel="00000000" w:rsidR="00000000" w:rsidRPr="00000000">
        <w:rPr>
          <w:i w:val="1"/>
          <w:rtl w:val="0"/>
        </w:rPr>
        <w:t xml:space="preserve"> B. tectorum</w:t>
      </w:r>
      <w:r w:rsidDel="00000000" w:rsidR="00000000" w:rsidRPr="00000000">
        <w:rPr>
          <w:rtl w:val="0"/>
        </w:rPr>
        <w:t xml:space="preserve"> occurrence in a 0.1 m</w:t>
      </w:r>
      <w:r w:rsidDel="00000000" w:rsidR="00000000" w:rsidRPr="00000000">
        <w:rPr>
          <w:vertAlign w:val="superscript"/>
          <w:rtl w:val="0"/>
        </w:rPr>
        <w:t xml:space="preserve">2</w:t>
      </w:r>
      <w:r w:rsidDel="00000000" w:rsidR="00000000" w:rsidRPr="00000000">
        <w:rPr>
          <w:rtl w:val="0"/>
        </w:rPr>
        <w:t xml:space="preserve"> subplot as a Bernoulli-distributed response, with the cover of  </w:t>
      </w:r>
      <w:r w:rsidDel="00000000" w:rsidR="00000000" w:rsidRPr="00000000">
        <w:rPr>
          <w:i w:val="1"/>
          <w:rtl w:val="0"/>
        </w:rPr>
        <w:t xml:space="preserve">P. smithii </w:t>
      </w:r>
      <w:r w:rsidDel="00000000" w:rsidR="00000000" w:rsidRPr="00000000">
        <w:rPr>
          <w:rtl w:val="0"/>
        </w:rPr>
        <w:t xml:space="preserve">and other prevalent species and bare ground as predictors, with plot as a random effect. We also created an opposite model with the occurrence of the other prevalent species as a multivariate response variable, </w:t>
      </w:r>
      <w:r w:rsidDel="00000000" w:rsidR="00000000" w:rsidRPr="00000000">
        <w:rPr>
          <w:i w:val="1"/>
          <w:rtl w:val="0"/>
        </w:rPr>
        <w:t xml:space="preserve">B. tectorum</w:t>
      </w:r>
      <w:r w:rsidDel="00000000" w:rsidR="00000000" w:rsidRPr="00000000">
        <w:rPr>
          <w:rtl w:val="0"/>
        </w:rPr>
        <w:t xml:space="preserve"> and bare ground cover as predictors, with plot as a random effect.</w:t>
      </w:r>
    </w:p>
    <w:p w:rsidR="00000000" w:rsidDel="00000000" w:rsidP="00000000" w:rsidRDefault="00000000" w:rsidRPr="00000000" w14:paraId="0000003E">
      <w:pPr>
        <w:spacing w:line="480" w:lineRule="auto"/>
        <w:rPr/>
      </w:pPr>
      <w:r w:rsidDel="00000000" w:rsidR="00000000" w:rsidRPr="00000000">
        <w:rPr>
          <w:rtl w:val="0"/>
        </w:rPr>
      </w:r>
    </w:p>
    <w:p w:rsidR="00000000" w:rsidDel="00000000" w:rsidP="00000000" w:rsidRDefault="00000000" w:rsidRPr="00000000" w14:paraId="0000003F">
      <w:pPr>
        <w:spacing w:line="480" w:lineRule="auto"/>
        <w:rPr/>
      </w:pPr>
      <w:r w:rsidDel="00000000" w:rsidR="00000000" w:rsidRPr="00000000">
        <w:rPr>
          <w:rtl w:val="0"/>
        </w:rPr>
        <w:t xml:space="preserve">All of the analyses were conducted in R </w:t>
      </w:r>
      <w:hyperlink r:id="rId188">
        <w:r w:rsidDel="00000000" w:rsidR="00000000" w:rsidRPr="00000000">
          <w:rPr>
            <w:rtl w:val="0"/>
          </w:rPr>
          <w:t xml:space="preserve">(</w:t>
        </w:r>
      </w:hyperlink>
      <w:hyperlink r:id="rId189">
        <w:r w:rsidDel="00000000" w:rsidR="00000000" w:rsidRPr="00000000">
          <w:rPr>
            <w:color w:val="4a86e8"/>
            <w:rtl w:val="0"/>
          </w:rPr>
          <w:t xml:space="preserve">R Core Team, 2021</w:t>
        </w:r>
      </w:hyperlink>
      <w:hyperlink r:id="rId190">
        <w:r w:rsidDel="00000000" w:rsidR="00000000" w:rsidRPr="00000000">
          <w:rPr>
            <w:rtl w:val="0"/>
          </w:rPr>
          <w:t xml:space="preserve">)</w:t>
        </w:r>
      </w:hyperlink>
      <w:r w:rsidDel="00000000" w:rsidR="00000000" w:rsidRPr="00000000">
        <w:rPr>
          <w:rtl w:val="0"/>
        </w:rPr>
        <w:t xml:space="preserve">. </w:t>
      </w:r>
      <w:r w:rsidDel="00000000" w:rsidR="00000000" w:rsidRPr="00000000">
        <w:rPr>
          <w:b w:val="1"/>
          <w:rtl w:val="0"/>
        </w:rPr>
        <w:t xml:space="preserve">Table S2</w:t>
      </w:r>
      <w:r w:rsidDel="00000000" w:rsidR="00000000" w:rsidRPr="00000000">
        <w:rPr>
          <w:rtl w:val="0"/>
        </w:rPr>
        <w:t xml:space="preserve"> lists all packages used. </w:t>
      </w:r>
    </w:p>
    <w:p w:rsidR="00000000" w:rsidDel="00000000" w:rsidP="00000000" w:rsidRDefault="00000000" w:rsidRPr="00000000" w14:paraId="00000040">
      <w:pPr>
        <w:spacing w:line="480" w:lineRule="auto"/>
        <w:rPr/>
      </w:pPr>
      <w:r w:rsidDel="00000000" w:rsidR="00000000" w:rsidRPr="00000000">
        <w:rPr>
          <w:rtl w:val="0"/>
        </w:rPr>
      </w:r>
    </w:p>
    <w:p w:rsidR="00000000" w:rsidDel="00000000" w:rsidP="00000000" w:rsidRDefault="00000000" w:rsidRPr="00000000" w14:paraId="00000041">
      <w:pPr>
        <w:pStyle w:val="Heading1"/>
        <w:spacing w:line="480" w:lineRule="auto"/>
        <w:rPr/>
      </w:pPr>
      <w:bookmarkStart w:colFirst="0" w:colLast="0" w:name="_ado17ulce1wy" w:id="9"/>
      <w:bookmarkEnd w:id="9"/>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42">
      <w:pPr>
        <w:pStyle w:val="Heading2"/>
        <w:spacing w:line="480" w:lineRule="auto"/>
        <w:rPr/>
      </w:pPr>
      <w:bookmarkStart w:colFirst="0" w:colLast="0" w:name="_zcqafk86hgsh" w:id="10"/>
      <w:bookmarkEnd w:id="10"/>
      <w:r w:rsidDel="00000000" w:rsidR="00000000" w:rsidRPr="00000000">
        <w:rPr>
          <w:rtl w:val="0"/>
        </w:rPr>
        <w:t xml:space="preserve">Species composition outcomes</w:t>
      </w:r>
    </w:p>
    <w:p w:rsidR="00000000" w:rsidDel="00000000" w:rsidP="00000000" w:rsidRDefault="00000000" w:rsidRPr="00000000" w14:paraId="00000043">
      <w:pPr>
        <w:spacing w:line="480" w:lineRule="auto"/>
        <w:ind w:left="0" w:firstLine="0"/>
        <w:rPr/>
      </w:pPr>
      <w:r w:rsidDel="00000000" w:rsidR="00000000" w:rsidRPr="00000000">
        <w:rPr>
          <w:rtl w:val="0"/>
        </w:rPr>
        <w:t xml:space="preserve">The long-term outcomes in species composition after</w:t>
      </w:r>
      <w:ins w:author="Adam Mahood" w:id="124" w:date="2023-09-21T19:37:08Z">
        <w:r w:rsidDel="00000000" w:rsidR="00000000" w:rsidRPr="00000000">
          <w:rPr>
            <w:rtl w:val="0"/>
          </w:rPr>
          <w:t xml:space="preserve"> restoration</w:t>
        </w:r>
      </w:ins>
      <w:del w:author="Adam Mahood" w:id="124" w:date="2023-09-21T19:37:08Z">
        <w:r w:rsidDel="00000000" w:rsidR="00000000" w:rsidRPr="00000000">
          <w:rPr>
            <w:rtl w:val="0"/>
          </w:rPr>
          <w:delText xml:space="preserve"> CRP seed mix application</w:delText>
        </w:r>
      </w:del>
      <w:r w:rsidDel="00000000" w:rsidR="00000000" w:rsidRPr="00000000">
        <w:rPr>
          <w:rtl w:val="0"/>
        </w:rPr>
        <w:t xml:space="preserve"> were markedly different depending on seeding year. Across the field</w:t>
      </w:r>
      <w:del w:author="Adam Mahood" w:id="125" w:date="2023-09-28T20:50:15Z">
        <w:r w:rsidDel="00000000" w:rsidR="00000000" w:rsidRPr="00000000">
          <w:rPr>
            <w:rtl w:val="0"/>
          </w:rPr>
          <w:delText xml:space="preserve">,</w:delText>
        </w:r>
      </w:del>
      <w:r w:rsidDel="00000000" w:rsidR="00000000" w:rsidRPr="00000000">
        <w:rPr>
          <w:rtl w:val="0"/>
        </w:rPr>
        <w:t xml:space="preserve"> three introduced species</w:t>
      </w:r>
      <w:ins w:author="Adam Mahood" w:id="126" w:date="2023-09-28T20:50:18Z">
        <w:r w:rsidDel="00000000" w:rsidR="00000000" w:rsidRPr="00000000">
          <w:rPr>
            <w:rtl w:val="0"/>
          </w:rPr>
          <w:t xml:space="preserve">,</w:t>
        </w:r>
      </w:ins>
      <w:del w:author="Adam Mahood" w:id="126" w:date="2023-09-28T20:50:18Z">
        <w:r w:rsidDel="00000000" w:rsidR="00000000" w:rsidRPr="00000000">
          <w:rPr>
            <w:rtl w:val="0"/>
          </w:rPr>
          <w:delText xml:space="preserve">;</w:delText>
        </w:r>
      </w:del>
      <w:r w:rsidDel="00000000" w:rsidR="00000000" w:rsidRPr="00000000">
        <w:rPr>
          <w:rtl w:val="0"/>
        </w:rPr>
        <w:t xml:space="preserve"> </w:t>
      </w:r>
      <w:r w:rsidDel="00000000" w:rsidR="00000000" w:rsidRPr="00000000">
        <w:rPr>
          <w:i w:val="1"/>
          <w:rtl w:val="0"/>
        </w:rPr>
        <w:t xml:space="preserve">B. tectorum</w:t>
      </w:r>
      <w:r w:rsidDel="00000000" w:rsidR="00000000" w:rsidRPr="00000000">
        <w:rPr>
          <w:rtl w:val="0"/>
        </w:rPr>
        <w:t xml:space="preserve">, </w:t>
      </w:r>
      <w:r w:rsidDel="00000000" w:rsidR="00000000" w:rsidRPr="00000000">
        <w:rPr>
          <w:i w:val="1"/>
          <w:rtl w:val="0"/>
        </w:rPr>
        <w:t xml:space="preserve">Bassia scoparia</w:t>
      </w:r>
      <w:r w:rsidDel="00000000" w:rsidR="00000000" w:rsidRPr="00000000">
        <w:rPr>
          <w:rtl w:val="0"/>
        </w:rPr>
        <w:t xml:space="preserve">, and </w:t>
      </w:r>
      <w:r w:rsidDel="00000000" w:rsidR="00000000" w:rsidRPr="00000000">
        <w:rPr>
          <w:i w:val="1"/>
          <w:rtl w:val="0"/>
        </w:rPr>
        <w:t xml:space="preserve">Salsola tragus</w:t>
      </w:r>
      <w:ins w:author="Adam Mahood" w:id="127" w:date="2023-09-28T20:50:24Z">
        <w:r w:rsidDel="00000000" w:rsidR="00000000" w:rsidRPr="00000000">
          <w:rPr>
            <w:i w:val="1"/>
            <w:rtl w:val="0"/>
          </w:rPr>
          <w:t xml:space="preserve">,</w:t>
        </w:r>
      </w:ins>
      <w:r w:rsidDel="00000000" w:rsidR="00000000" w:rsidRPr="00000000">
        <w:rPr>
          <w:rtl w:val="0"/>
        </w:rPr>
        <w:t xml:space="preserve"> </w:t>
      </w:r>
      <w:ins w:author="Adam Mahood" w:id="128" w:date="2023-09-28T20:50:29Z">
        <w:r w:rsidDel="00000000" w:rsidR="00000000" w:rsidRPr="00000000">
          <w:rPr>
            <w:rtl w:val="0"/>
          </w:rPr>
          <w:t xml:space="preserve">along with </w:t>
        </w:r>
      </w:ins>
      <w:del w:author="Adam Mahood" w:id="128" w:date="2023-09-28T20:50:29Z">
        <w:r w:rsidDel="00000000" w:rsidR="00000000" w:rsidRPr="00000000">
          <w:rPr>
            <w:rtl w:val="0"/>
          </w:rPr>
          <w:delText xml:space="preserve">and </w:delText>
        </w:r>
      </w:del>
      <w:r w:rsidDel="00000000" w:rsidR="00000000" w:rsidRPr="00000000">
        <w:rPr>
          <w:rtl w:val="0"/>
        </w:rPr>
        <w:t xml:space="preserve">the native </w:t>
      </w:r>
      <w:r w:rsidDel="00000000" w:rsidR="00000000" w:rsidRPr="00000000">
        <w:rPr>
          <w:i w:val="1"/>
          <w:rtl w:val="0"/>
        </w:rPr>
        <w:t xml:space="preserve">P. smithii</w:t>
      </w:r>
      <w:ins w:author="Adam Mahood" w:id="129" w:date="2023-09-28T20:50:36Z">
        <w:r w:rsidDel="00000000" w:rsidR="00000000" w:rsidRPr="00000000">
          <w:rPr>
            <w:i w:val="1"/>
            <w:rtl w:val="0"/>
          </w:rPr>
          <w:t xml:space="preserve">,</w:t>
        </w:r>
      </w:ins>
      <w:r w:rsidDel="00000000" w:rsidR="00000000" w:rsidRPr="00000000">
        <w:rPr>
          <w:rtl w:val="0"/>
        </w:rPr>
        <w:t xml:space="preserve"> were ubiquitous regardless of strip number and year of seed application.</w:t>
      </w:r>
      <w:r w:rsidDel="00000000" w:rsidR="00000000" w:rsidRPr="00000000">
        <w:rPr>
          <w:rtl w:val="0"/>
        </w:rPr>
        <w:t xml:space="preserve"> S</w:t>
      </w:r>
      <w:r w:rsidDel="00000000" w:rsidR="00000000" w:rsidRPr="00000000">
        <w:rPr>
          <w:rtl w:val="0"/>
        </w:rPr>
        <w:t xml:space="preserve">trips seeded in 2013 were </w:t>
      </w:r>
      <w:r w:rsidDel="00000000" w:rsidR="00000000" w:rsidRPr="00000000">
        <w:rPr>
          <w:rtl w:val="0"/>
        </w:rPr>
        <w:t xml:space="preserve">characterized </w:t>
      </w:r>
      <w:r w:rsidDel="00000000" w:rsidR="00000000" w:rsidRPr="00000000">
        <w:rPr>
          <w:rtl w:val="0"/>
        </w:rPr>
        <w:t xml:space="preserve">by </w:t>
      </w:r>
      <w:del w:author="Dave Barnard" w:id="130" w:date="2023-12-23T19:51:34Z">
        <w:r w:rsidDel="00000000" w:rsidR="00000000" w:rsidRPr="00000000">
          <w:rPr>
            <w:rtl w:val="0"/>
          </w:rPr>
          <w:delText xml:space="preserve">uniformly </w:delText>
        </w:r>
      </w:del>
      <w:r w:rsidDel="00000000" w:rsidR="00000000" w:rsidRPr="00000000">
        <w:rPr>
          <w:rtl w:val="0"/>
        </w:rPr>
        <w:t xml:space="preserve">low density of </w:t>
      </w:r>
      <w:del w:author="Adam Mahood" w:id="131" w:date="2023-12-26T17:07:44Z">
        <w:r w:rsidDel="00000000" w:rsidR="00000000" w:rsidRPr="00000000">
          <w:rPr>
            <w:rtl w:val="0"/>
          </w:rPr>
          <w:delText xml:space="preserve">fourwing saltbush</w:delText>
        </w:r>
        <w:r w:rsidDel="00000000" w:rsidR="00000000" w:rsidRPr="00000000">
          <w:rPr>
            <w:rtl w:val="0"/>
          </w:rPr>
          <w:delText xml:space="preserve"> (</w:delText>
        </w:r>
      </w:del>
      <w:r w:rsidDel="00000000" w:rsidR="00000000" w:rsidRPr="00000000">
        <w:rPr>
          <w:i w:val="1"/>
          <w:rtl w:val="0"/>
        </w:rPr>
        <w:t xml:space="preserve">Atriplex </w:t>
      </w:r>
      <w:r w:rsidDel="00000000" w:rsidR="00000000" w:rsidRPr="00000000">
        <w:rPr>
          <w:i w:val="1"/>
          <w:rtl w:val="0"/>
        </w:rPr>
        <w:t xml:space="preserve">canescens</w:t>
      </w:r>
      <w:del w:author="Adam Mahood" w:id="132" w:date="2023-12-26T17:07:50Z">
        <w:r w:rsidDel="00000000" w:rsidR="00000000" w:rsidRPr="00000000">
          <w:rPr>
            <w:rtl w:val="0"/>
          </w:rPr>
          <w:delText xml:space="preserve">)</w:delText>
        </w:r>
      </w:del>
      <w:r w:rsidDel="00000000" w:rsidR="00000000" w:rsidRPr="00000000">
        <w:rPr>
          <w:rtl w:val="0"/>
        </w:rPr>
        <w:t xml:space="preserve">, abundant cover of </w:t>
      </w:r>
      <w:r w:rsidDel="00000000" w:rsidR="00000000" w:rsidRPr="00000000">
        <w:rPr>
          <w:i w:val="1"/>
          <w:rtl w:val="0"/>
        </w:rPr>
        <w:t xml:space="preserve">P. smithii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low cover of other perennial grass species</w:t>
      </w:r>
      <w:r w:rsidDel="00000000" w:rsidR="00000000" w:rsidRPr="00000000">
        <w:rPr>
          <w:rtl w:val="0"/>
        </w:rPr>
        <w:t xml:space="preserve"> (</w:t>
      </w:r>
      <w:r w:rsidDel="00000000" w:rsidR="00000000" w:rsidRPr="00000000">
        <w:rPr>
          <w:b w:val="1"/>
          <w:rtl w:val="0"/>
        </w:rPr>
        <w:t xml:space="preserve">Fig. S</w:t>
      </w:r>
      <w:r w:rsidDel="00000000" w:rsidR="00000000" w:rsidRPr="00000000">
        <w:rPr>
          <w:b w:val="1"/>
          <w:rtl w:val="0"/>
        </w:rPr>
        <w:t xml:space="preserve">2</w:t>
      </w:r>
      <w:r w:rsidDel="00000000" w:rsidR="00000000" w:rsidRPr="00000000">
        <w:rPr>
          <w:rtl w:val="0"/>
        </w:rPr>
        <w:t xml:space="preserve">).</w:t>
      </w:r>
      <w:r w:rsidDel="00000000" w:rsidR="00000000" w:rsidRPr="00000000">
        <w:rPr>
          <w:rtl w:val="0"/>
        </w:rPr>
        <w:t xml:space="preserve"> Strips seeded in </w:t>
      </w:r>
      <w:r w:rsidDel="00000000" w:rsidR="00000000" w:rsidRPr="00000000">
        <w:rPr>
          <w:rtl w:val="0"/>
        </w:rPr>
        <w:t xml:space="preserve">2014 had only a few scattered individuals of </w:t>
      </w:r>
      <w:r w:rsidDel="00000000" w:rsidR="00000000" w:rsidRPr="00000000">
        <w:rPr>
          <w:i w:val="1"/>
          <w:rtl w:val="0"/>
        </w:rPr>
        <w:t xml:space="preserve">A. </w:t>
      </w:r>
      <w:r w:rsidDel="00000000" w:rsidR="00000000" w:rsidRPr="00000000">
        <w:rPr>
          <w:i w:val="1"/>
          <w:rtl w:val="0"/>
        </w:rPr>
        <w:t xml:space="preserve">canescens</w:t>
      </w:r>
      <w:r w:rsidDel="00000000" w:rsidR="00000000" w:rsidRPr="00000000">
        <w:rPr>
          <w:rtl w:val="0"/>
        </w:rPr>
        <w:t xml:space="preserve">, and had abundant native perennials from the CRP mix. The strips seeded in 2014 had higher native diversity (</w:t>
      </w:r>
      <w:r w:rsidDel="00000000" w:rsidR="00000000" w:rsidRPr="00000000">
        <w:rPr>
          <w:b w:val="1"/>
          <w:rtl w:val="0"/>
        </w:rPr>
        <w:t xml:space="preserve">Fig. 2</w:t>
      </w:r>
      <w:r w:rsidDel="00000000" w:rsidR="00000000" w:rsidRPr="00000000">
        <w:rPr>
          <w:rtl w:val="0"/>
        </w:rPr>
        <w:t xml:space="preserve">). Our NMDS analyses in</w:t>
      </w:r>
      <w:r w:rsidDel="00000000" w:rsidR="00000000" w:rsidRPr="00000000">
        <w:rPr>
          <w:b w:val="1"/>
          <w:rtl w:val="0"/>
        </w:rPr>
        <w:t xml:space="preserve"> </w:t>
      </w:r>
      <w:r w:rsidDel="00000000" w:rsidR="00000000" w:rsidRPr="00000000">
        <w:rPr>
          <w:b w:val="1"/>
          <w:rtl w:val="0"/>
        </w:rPr>
        <w:t xml:space="preserve">Figure </w:t>
      </w:r>
      <w:r w:rsidDel="00000000" w:rsidR="00000000" w:rsidRPr="00000000">
        <w:rPr>
          <w:b w:val="1"/>
          <w:rtl w:val="0"/>
        </w:rPr>
        <w:t xml:space="preserve">2 </w:t>
      </w:r>
      <w:r w:rsidDel="00000000" w:rsidR="00000000" w:rsidRPr="00000000">
        <w:rPr>
          <w:rtl w:val="0"/>
        </w:rPr>
        <w:t xml:space="preserve">reflected this, with the occurrence-based ordination (non-metric fit R</w:t>
      </w:r>
      <w:r w:rsidDel="00000000" w:rsidR="00000000" w:rsidRPr="00000000">
        <w:rPr>
          <w:vertAlign w:val="superscript"/>
          <w:rtl w:val="0"/>
        </w:rPr>
        <w:t xml:space="preserve">2</w:t>
      </w:r>
      <w:r w:rsidDel="00000000" w:rsidR="00000000" w:rsidRPr="00000000">
        <w:rPr>
          <w:rtl w:val="0"/>
        </w:rPr>
        <w:t xml:space="preserve"> = 0.954) showing little overlap between the two years of seed application, but with more overlap from the abundance-based ordination (non-metric fit R</w:t>
      </w:r>
      <w:r w:rsidDel="00000000" w:rsidR="00000000" w:rsidRPr="00000000">
        <w:rPr>
          <w:vertAlign w:val="superscript"/>
          <w:rtl w:val="0"/>
        </w:rPr>
        <w:t xml:space="preserve">2</w:t>
      </w:r>
      <w:r w:rsidDel="00000000" w:rsidR="00000000" w:rsidRPr="00000000">
        <w:rPr>
          <w:rtl w:val="0"/>
        </w:rPr>
        <w:t xml:space="preserve"> = 0.932), reflecting the high relative abundance</w:t>
      </w:r>
      <w:r w:rsidDel="00000000" w:rsidR="00000000" w:rsidRPr="00000000">
        <w:rPr>
          <w:rtl w:val="0"/>
        </w:rPr>
        <w:t xml:space="preserve"> </w:t>
      </w:r>
      <w:r w:rsidDel="00000000" w:rsidR="00000000" w:rsidRPr="00000000">
        <w:rPr>
          <w:rtl w:val="0"/>
        </w:rPr>
        <w:t xml:space="preserve">of the four species.  </w:t>
      </w:r>
      <w:r w:rsidDel="00000000" w:rsidR="00000000" w:rsidRPr="00000000">
        <w:rPr>
          <w:rtl w:val="0"/>
        </w:rPr>
        <w:t xml:space="preserve">We found scattered individuals of 15 native forb, grass and shrub species not in the species mix (</w:t>
      </w:r>
      <w:r w:rsidDel="00000000" w:rsidR="00000000" w:rsidRPr="00000000">
        <w:rPr>
          <w:b w:val="1"/>
          <w:rtl w:val="0"/>
        </w:rPr>
        <w:t xml:space="preserve">Table S1</w:t>
      </w:r>
      <w:r w:rsidDel="00000000" w:rsidR="00000000" w:rsidRPr="00000000">
        <w:rPr>
          <w:rtl w:val="0"/>
        </w:rPr>
        <w:t xml:space="preserve">). Of those species, six (all forbs) were found in 0.1 m2 subplots and included in the model, grouped together as native forbs.</w:t>
      </w:r>
      <w:r w:rsidDel="00000000" w:rsidR="00000000" w:rsidRPr="00000000">
        <w:rPr>
          <w:rtl w:val="0"/>
        </w:rPr>
      </w:r>
    </w:p>
    <w:p w:rsidR="00000000" w:rsidDel="00000000" w:rsidP="00000000" w:rsidRDefault="00000000" w:rsidRPr="00000000" w14:paraId="00000044">
      <w:pPr>
        <w:pStyle w:val="Heading2"/>
        <w:spacing w:line="480" w:lineRule="auto"/>
        <w:rPr/>
      </w:pPr>
      <w:bookmarkStart w:colFirst="0" w:colLast="0" w:name="_41pxhe9fmtl0" w:id="11"/>
      <w:bookmarkEnd w:id="11"/>
      <w:r w:rsidDel="00000000" w:rsidR="00000000" w:rsidRPr="00000000">
        <w:rPr>
          <w:rtl w:val="0"/>
        </w:rPr>
        <w:t xml:space="preserve">Interspecific analysis</w:t>
      </w:r>
      <w:r w:rsidDel="00000000" w:rsidR="00000000" w:rsidRPr="00000000">
        <w:rPr>
          <w:rtl w:val="0"/>
        </w:rPr>
      </w:r>
    </w:p>
    <w:p w:rsidR="00000000" w:rsidDel="00000000" w:rsidP="00000000" w:rsidRDefault="00000000" w:rsidRPr="00000000" w14:paraId="00000045">
      <w:pPr>
        <w:spacing w:line="480" w:lineRule="auto"/>
        <w:ind w:left="0" w:firstLine="0"/>
        <w:rPr/>
      </w:pPr>
      <w:r w:rsidDel="00000000" w:rsidR="00000000" w:rsidRPr="00000000">
        <w:rPr>
          <w:rtl w:val="0"/>
        </w:rPr>
        <w:t xml:space="preserve">The</w:t>
      </w:r>
      <w:ins w:author="Adam Mahood" w:id="133" w:date="2023-12-13T21:48:12Z">
        <w:r w:rsidDel="00000000" w:rsidR="00000000" w:rsidRPr="00000000">
          <w:rPr>
            <w:rtl w:val="0"/>
          </w:rPr>
          <w:t xml:space="preserve"> joint species distribution</w:t>
        </w:r>
      </w:ins>
      <w:r w:rsidDel="00000000" w:rsidR="00000000" w:rsidRPr="00000000">
        <w:rPr>
          <w:rtl w:val="0"/>
        </w:rPr>
        <w:t xml:space="preserve"> model converged well. The environmental filter and trait parameters had high </w:t>
      </w:r>
      <w:r w:rsidDel="00000000" w:rsidR="00000000" w:rsidRPr="00000000">
        <w:rPr>
          <w:rtl w:val="0"/>
        </w:rPr>
        <w:t xml:space="preserve">ESS </w:t>
      </w:r>
      <w:r w:rsidDel="00000000" w:rsidR="00000000" w:rsidRPr="00000000">
        <w:rPr>
          <w:rtl w:val="0"/>
        </w:rPr>
        <w:t xml:space="preserve">(close to the posterior sample sizes) and Ȓ values near 1.0</w:t>
      </w:r>
      <w:r w:rsidDel="00000000" w:rsidR="00000000" w:rsidRPr="00000000">
        <w:rPr>
          <w:rtl w:val="0"/>
        </w:rPr>
        <w:t xml:space="preserve">, while residual species associations were slightly less well converged but still acceptable</w:t>
      </w:r>
      <w:r w:rsidDel="00000000" w:rsidR="00000000" w:rsidRPr="00000000">
        <w:rPr>
          <w:rtl w:val="0"/>
        </w:rPr>
        <w:t xml:space="preserve"> (</w:t>
      </w:r>
      <w:r w:rsidDel="00000000" w:rsidR="00000000" w:rsidRPr="00000000">
        <w:rPr>
          <w:b w:val="1"/>
          <w:rtl w:val="0"/>
        </w:rPr>
        <w:t xml:space="preserve">Fig</w:t>
      </w:r>
      <w:r w:rsidDel="00000000" w:rsidR="00000000" w:rsidRPr="00000000">
        <w:rPr>
          <w:b w:val="1"/>
          <w:rtl w:val="0"/>
        </w:rPr>
        <w:t xml:space="preserve">. S3</w:t>
      </w:r>
      <w:r w:rsidDel="00000000" w:rsidR="00000000" w:rsidRPr="00000000">
        <w:rPr>
          <w:rtl w:val="0"/>
        </w:rPr>
        <w:t xml:space="preserve">). Tjur R</w:t>
      </w:r>
      <w:r w:rsidDel="00000000" w:rsidR="00000000" w:rsidRPr="00000000">
        <w:rPr>
          <w:vertAlign w:val="superscript"/>
          <w:rtl w:val="0"/>
        </w:rPr>
        <w:t xml:space="preserve">2</w:t>
      </w:r>
      <w:r w:rsidDel="00000000" w:rsidR="00000000" w:rsidRPr="00000000">
        <w:rPr>
          <w:rtl w:val="0"/>
        </w:rPr>
        <w:t xml:space="preserve"> values ranged from near </w:t>
      </w:r>
      <w:r w:rsidDel="00000000" w:rsidR="00000000" w:rsidRPr="00000000">
        <w:rPr>
          <w:rtl w:val="0"/>
        </w:rPr>
        <w:t xml:space="preserve">zero to 0.75</w:t>
      </w:r>
      <w:r w:rsidDel="00000000" w:rsidR="00000000" w:rsidRPr="00000000">
        <w:rPr>
          <w:rtl w:val="0"/>
        </w:rPr>
        <w:t xml:space="preserve"> (</w:t>
      </w:r>
      <w:r w:rsidDel="00000000" w:rsidR="00000000" w:rsidRPr="00000000">
        <w:rPr>
          <w:b w:val="1"/>
          <w:rtl w:val="0"/>
        </w:rPr>
        <w:t xml:space="preserve">Fig. S4</w:t>
      </w:r>
      <w:r w:rsidDel="00000000" w:rsidR="00000000" w:rsidRPr="00000000">
        <w:rPr>
          <w:rtl w:val="0"/>
        </w:rPr>
        <w:t xml:space="preserve">), The dominant species mentioned above had R</w:t>
      </w:r>
      <w:r w:rsidDel="00000000" w:rsidR="00000000" w:rsidRPr="00000000">
        <w:rPr>
          <w:vertAlign w:val="superscript"/>
          <w:rtl w:val="0"/>
        </w:rPr>
        <w:t xml:space="preserve">2</w:t>
      </w:r>
      <w:r w:rsidDel="00000000" w:rsidR="00000000" w:rsidRPr="00000000">
        <w:rPr>
          <w:rtl w:val="0"/>
        </w:rPr>
        <w:t xml:space="preserve"> values from </w:t>
      </w:r>
      <w:r w:rsidDel="00000000" w:rsidR="00000000" w:rsidRPr="00000000">
        <w:rPr>
          <w:rtl w:val="0"/>
        </w:rPr>
        <w:t xml:space="preserve">0.15 - 0.65</w:t>
      </w:r>
      <w:r w:rsidDel="00000000" w:rsidR="00000000" w:rsidRPr="00000000">
        <w:rPr>
          <w:rtl w:val="0"/>
        </w:rPr>
        <w:t xml:space="preserve">.</w:t>
      </w:r>
      <w:ins w:author="Adam Mahood" w:id="134" w:date="2023-09-22T20:56:20Z">
        <w:r w:rsidDel="00000000" w:rsidR="00000000" w:rsidRPr="00000000">
          <w:rPr>
            <w:rtl w:val="0"/>
          </w:rPr>
          <w:t xml:space="preserve"> The “Introduced Annual Bromus” group (</w:t>
        </w:r>
        <w:r w:rsidDel="00000000" w:rsidR="00000000" w:rsidRPr="00000000">
          <w:rPr>
            <w:rtl w:val="0"/>
          </w:rPr>
          <w:t xml:space="preserve">Table S1</w:t>
        </w:r>
        <w:r w:rsidDel="00000000" w:rsidR="00000000" w:rsidRPr="00000000">
          <w:rPr>
            <w:rtl w:val="0"/>
          </w:rPr>
          <w:t xml:space="preserve">) from the model groups together </w:t>
        </w:r>
        <w:r w:rsidDel="00000000" w:rsidR="00000000" w:rsidRPr="00000000">
          <w:rPr>
            <w:rtl w:val="0"/>
          </w:rPr>
          <w:t xml:space="preserve">B. tectorum</w:t>
        </w:r>
        <w:r w:rsidDel="00000000" w:rsidR="00000000" w:rsidRPr="00000000">
          <w:rPr>
            <w:rtl w:val="0"/>
          </w:rPr>
          <w:t xml:space="preserve">, which was very common and abundant, with </w:t>
        </w:r>
        <w:r w:rsidDel="00000000" w:rsidR="00000000" w:rsidRPr="00000000">
          <w:rPr>
            <w:rtl w:val="0"/>
          </w:rPr>
          <w:t xml:space="preserve">B. secalinus</w:t>
        </w:r>
        <w:r w:rsidDel="00000000" w:rsidR="00000000" w:rsidRPr="00000000">
          <w:rPr>
            <w:rtl w:val="0"/>
          </w:rPr>
          <w:t xml:space="preserve">, of which we encountered one individual plant. Hereafter we will refer to this group as simply</w:t>
        </w:r>
        <w:r w:rsidDel="00000000" w:rsidR="00000000" w:rsidRPr="00000000">
          <w:rPr>
            <w:rtl w:val="0"/>
          </w:rPr>
          <w:t xml:space="preserve"> B. tectorum</w:t>
        </w:r>
        <w:r w:rsidDel="00000000" w:rsidR="00000000" w:rsidRPr="00000000">
          <w:rPr>
            <w:rtl w:val="0"/>
          </w:rPr>
          <w:t xml:space="preserve">. The “Introduced Cichorioideae” group contains three species, </w:t>
        </w:r>
        <w:r w:rsidDel="00000000" w:rsidR="00000000" w:rsidRPr="00000000">
          <w:rPr>
            <w:rtl w:val="0"/>
          </w:rPr>
          <w:t xml:space="preserve">Tragopogon dubius</w:t>
        </w:r>
        <w:r w:rsidDel="00000000" w:rsidR="00000000" w:rsidRPr="00000000">
          <w:rPr>
            <w:rtl w:val="0"/>
          </w:rPr>
          <w:t xml:space="preserve"> Scop.</w:t>
        </w:r>
        <w:r w:rsidDel="00000000" w:rsidR="00000000" w:rsidRPr="00000000">
          <w:rPr>
            <w:rtl w:val="0"/>
          </w:rPr>
          <w:t xml:space="preserve">, </w:t>
        </w:r>
        <w:r w:rsidDel="00000000" w:rsidR="00000000" w:rsidRPr="00000000">
          <w:rPr>
            <w:rtl w:val="0"/>
          </w:rPr>
          <w:t xml:space="preserve">Taraxacum officinale</w:t>
        </w:r>
        <w:r w:rsidDel="00000000" w:rsidR="00000000" w:rsidRPr="00000000">
          <w:rPr>
            <w:rtl w:val="0"/>
          </w:rPr>
          <w:t xml:space="preserve"> L.</w:t>
        </w:r>
        <w:r w:rsidDel="00000000" w:rsidR="00000000" w:rsidRPr="00000000">
          <w:rPr>
            <w:rtl w:val="0"/>
          </w:rPr>
          <w:t xml:space="preserve">, and </w:t>
        </w:r>
        <w:r w:rsidDel="00000000" w:rsidR="00000000" w:rsidRPr="00000000">
          <w:rPr>
            <w:rtl w:val="0"/>
          </w:rPr>
          <w:t xml:space="preserve">Scorzonera </w:t>
        </w:r>
        <w:r w:rsidDel="00000000" w:rsidR="00000000" w:rsidRPr="00000000">
          <w:rPr>
            <w:rtl w:val="0"/>
          </w:rPr>
          <w:t xml:space="preserve">laciniata</w:t>
        </w:r>
        <w:r w:rsidDel="00000000" w:rsidR="00000000" w:rsidRPr="00000000">
          <w:rPr>
            <w:rtl w:val="0"/>
          </w:rPr>
          <w:t xml:space="preserve"> L.</w:t>
        </w:r>
        <w:r w:rsidDel="00000000" w:rsidR="00000000" w:rsidRPr="00000000">
          <w:rPr>
            <w:rtl w:val="0"/>
          </w:rPr>
          <w:t xml:space="preserve"> which are all rosette-forming, wind-dispersed, non-native species in the </w:t>
        </w:r>
        <w:r w:rsidDel="00000000" w:rsidR="00000000" w:rsidRPr="00000000">
          <w:rPr>
            <w:rtl w:val="0"/>
          </w:rPr>
          <w:t xml:space="preserve">Cichorioideae </w:t>
        </w:r>
        <w:r w:rsidDel="00000000" w:rsidR="00000000" w:rsidRPr="00000000">
          <w:rPr>
            <w:rtl w:val="0"/>
          </w:rPr>
          <w:t xml:space="preserve">subfamily of Asteraceae.</w:t>
        </w:r>
      </w:ins>
      <w:r w:rsidDel="00000000" w:rsidR="00000000" w:rsidRPr="00000000">
        <w:rPr>
          <w:rtl w:val="0"/>
        </w:rPr>
      </w:r>
    </w:p>
    <w:p w:rsidR="00000000" w:rsidDel="00000000" w:rsidP="00000000" w:rsidRDefault="00000000" w:rsidRPr="00000000" w14:paraId="00000046">
      <w:pPr>
        <w:spacing w:line="480" w:lineRule="auto"/>
        <w:ind w:left="0" w:firstLine="0"/>
        <w:rPr/>
      </w:pPr>
      <w:r w:rsidDel="00000000" w:rsidR="00000000" w:rsidRPr="00000000">
        <w:rPr>
          <w:rtl w:val="0"/>
        </w:rPr>
      </w:r>
    </w:p>
    <w:p w:rsidR="00000000" w:rsidDel="00000000" w:rsidP="00000000" w:rsidRDefault="00000000" w:rsidRPr="00000000" w14:paraId="00000047">
      <w:pPr>
        <w:spacing w:line="480" w:lineRule="auto"/>
        <w:ind w:left="0" w:firstLine="0"/>
        <w:rPr>
          <w:del w:author="Adam Mahood" w:id="139" w:date="2023-12-13T21:55:20Z"/>
        </w:rPr>
      </w:pPr>
      <w:r w:rsidDel="00000000" w:rsidR="00000000" w:rsidRPr="00000000">
        <w:rPr>
          <w:rtl w:val="0"/>
        </w:rPr>
        <w:t xml:space="preserve">Pre-treatment conditions had predictable effects on species occurrence that showed patterns among functional </w:t>
      </w:r>
      <w:ins w:author="Adam Mahood" w:id="135" w:date="2023-09-29T15:45:38Z">
        <w:r w:rsidDel="00000000" w:rsidR="00000000" w:rsidRPr="00000000">
          <w:rPr>
            <w:rtl w:val="0"/>
          </w:rPr>
          <w:t xml:space="preserve">types </w:t>
        </w:r>
      </w:ins>
      <w:del w:author="Adam Mahood" w:id="135" w:date="2023-09-29T15:45:38Z">
        <w:r w:rsidDel="00000000" w:rsidR="00000000" w:rsidRPr="00000000">
          <w:rPr>
            <w:rtl w:val="0"/>
          </w:rPr>
          <w:delText xml:space="preserve">groups </w:delText>
        </w:r>
      </w:del>
      <w:r w:rsidDel="00000000" w:rsidR="00000000" w:rsidRPr="00000000">
        <w:rPr>
          <w:rtl w:val="0"/>
        </w:rPr>
        <w:t xml:space="preserve">(</w:t>
      </w:r>
      <w:r w:rsidDel="00000000" w:rsidR="00000000" w:rsidRPr="00000000">
        <w:rPr>
          <w:b w:val="1"/>
          <w:rtl w:val="0"/>
        </w:rPr>
        <w:t xml:space="preserve">Fig. 3</w:t>
      </w:r>
      <w:r w:rsidDel="00000000" w:rsidR="00000000" w:rsidRPr="00000000">
        <w:rPr>
          <w:rtl w:val="0"/>
        </w:rPr>
        <w:t xml:space="preserve">). Caespitose perennial native grasses all had strong positive associations with spring soil moisture</w:t>
      </w:r>
      <w:r w:rsidDel="00000000" w:rsidR="00000000" w:rsidRPr="00000000">
        <w:rPr>
          <w:rtl w:val="0"/>
        </w:rPr>
        <w:t xml:space="preserve">.</w:t>
      </w:r>
      <w:r w:rsidDel="00000000" w:rsidR="00000000" w:rsidRPr="00000000">
        <w:rPr>
          <w:rtl w:val="0"/>
        </w:rPr>
        <w:t xml:space="preserve"> The most prevalent annual introduced grasses, (</w:t>
      </w:r>
      <w:r w:rsidDel="00000000" w:rsidR="00000000" w:rsidRPr="00000000">
        <w:rPr>
          <w:i w:val="1"/>
          <w:rtl w:val="0"/>
        </w:rPr>
        <w:t xml:space="preserve">S. cereale</w:t>
      </w:r>
      <w:r w:rsidDel="00000000" w:rsidR="00000000" w:rsidRPr="00000000">
        <w:rPr>
          <w:rtl w:val="0"/>
        </w:rPr>
        <w:t xml:space="preserve"> &amp;</w:t>
      </w:r>
      <w:r w:rsidDel="00000000" w:rsidR="00000000" w:rsidRPr="00000000">
        <w:rPr>
          <w:i w:val="1"/>
          <w:rtl w:val="0"/>
        </w:rPr>
        <w:t xml:space="preserve"> B. tectorum</w:t>
      </w:r>
      <w:r w:rsidDel="00000000" w:rsidR="00000000" w:rsidRPr="00000000">
        <w:rPr>
          <w:rtl w:val="0"/>
        </w:rPr>
        <w:t xml:space="preserve">) </w:t>
      </w:r>
      <w:r w:rsidDel="00000000" w:rsidR="00000000" w:rsidRPr="00000000">
        <w:rPr>
          <w:rtl w:val="0"/>
        </w:rPr>
        <w:t xml:space="preserve">were insensitive to spring soil moisture </w:t>
      </w:r>
      <w:r w:rsidDel="00000000" w:rsidR="00000000" w:rsidRPr="00000000">
        <w:rPr>
          <w:rtl w:val="0"/>
        </w:rPr>
        <w:t xml:space="preserve">but positively associated with spring soil temperature, while the most prevalent introduced forbs, </w:t>
      </w:r>
      <w:r w:rsidDel="00000000" w:rsidR="00000000" w:rsidRPr="00000000">
        <w:rPr>
          <w:i w:val="1"/>
          <w:rtl w:val="0"/>
        </w:rPr>
        <w:t xml:space="preserve">B. scoparia</w:t>
      </w:r>
      <w:r w:rsidDel="00000000" w:rsidR="00000000" w:rsidRPr="00000000">
        <w:rPr>
          <w:rtl w:val="0"/>
        </w:rPr>
        <w:t xml:space="preserve"> and </w:t>
      </w:r>
      <w:r w:rsidDel="00000000" w:rsidR="00000000" w:rsidRPr="00000000">
        <w:rPr>
          <w:i w:val="1"/>
          <w:rtl w:val="0"/>
        </w:rPr>
        <w:t xml:space="preserve">S. tragus</w:t>
      </w:r>
      <w:r w:rsidDel="00000000" w:rsidR="00000000" w:rsidRPr="00000000">
        <w:rPr>
          <w:rtl w:val="0"/>
        </w:rPr>
        <w:t xml:space="preserve"> were more strongly associated with fall</w:t>
      </w:r>
      <w:ins w:author="Adam Mahood" w:id="136" w:date="2023-09-21T22:50:00Z">
        <w:r w:rsidDel="00000000" w:rsidR="00000000" w:rsidRPr="00000000">
          <w:rPr>
            <w:rtl w:val="0"/>
          </w:rPr>
          <w:t xml:space="preserve"> and winter</w:t>
        </w:r>
      </w:ins>
      <w:r w:rsidDel="00000000" w:rsidR="00000000" w:rsidRPr="00000000">
        <w:rPr>
          <w:rtl w:val="0"/>
        </w:rPr>
        <w:t xml:space="preserve"> conditions before </w:t>
      </w:r>
      <w:r w:rsidDel="00000000" w:rsidR="00000000" w:rsidRPr="00000000">
        <w:rPr>
          <w:rtl w:val="0"/>
        </w:rPr>
        <w:t xml:space="preserve">seeding</w:t>
      </w:r>
      <w:r w:rsidDel="00000000" w:rsidR="00000000" w:rsidRPr="00000000">
        <w:rPr>
          <w:rtl w:val="0"/>
        </w:rPr>
        <w:t xml:space="preserve">. </w:t>
      </w:r>
      <w:r w:rsidDel="00000000" w:rsidR="00000000" w:rsidRPr="00000000">
        <w:rPr>
          <w:i w:val="1"/>
          <w:rtl w:val="0"/>
        </w:rPr>
        <w:t xml:space="preserve">A. canescens</w:t>
      </w:r>
      <w:r w:rsidDel="00000000" w:rsidR="00000000" w:rsidRPr="00000000">
        <w:rPr>
          <w:rtl w:val="0"/>
        </w:rPr>
        <w:t xml:space="preserve">, the shrub that was widely established in the strips seeded in 2013, was more sensitive to higher soil temperatures in the fall preceding seeding, and more exposed topographic positions (i.e. low TWI</w:t>
      </w:r>
      <w:ins w:author="Adam Mahood" w:id="137" w:date="2023-12-13T21:43:22Z">
        <w:r w:rsidDel="00000000" w:rsidR="00000000" w:rsidRPr="00000000">
          <w:rPr>
            <w:rtl w:val="0"/>
          </w:rPr>
          <w:t xml:space="preserve">, </w:t>
        </w:r>
        <w:r w:rsidDel="00000000" w:rsidR="00000000" w:rsidRPr="00000000">
          <w:rPr>
            <w:rtl w:val="0"/>
          </w:rPr>
          <w:t xml:space="preserve">Fig. </w:t>
        </w:r>
      </w:ins>
      <w:r w:rsidDel="00000000" w:rsidR="00000000" w:rsidRPr="00000000">
        <w:rPr>
          <w:b w:val="1"/>
          <w:rtl w:val="0"/>
          <w:rPrChange w:author="Adam Mahood" w:id="138" w:date="2023-12-13T21:43:22Z">
            <w:rPr/>
          </w:rPrChange>
        </w:rPr>
        <w:t xml:space="preserve">3</w:t>
      </w:r>
      <w:r w:rsidDel="00000000" w:rsidR="00000000" w:rsidRPr="00000000">
        <w:rPr>
          <w:rtl w:val="0"/>
        </w:rPr>
        <w:t xml:space="preserve">). The three highly prevalent non-native species (</w:t>
      </w:r>
      <w:r w:rsidDel="00000000" w:rsidR="00000000" w:rsidRPr="00000000">
        <w:rPr>
          <w:i w:val="1"/>
          <w:rtl w:val="0"/>
        </w:rPr>
        <w:t xml:space="preserve">B. tectorum, B. scoparia, </w:t>
      </w:r>
      <w:r w:rsidDel="00000000" w:rsidR="00000000" w:rsidRPr="00000000">
        <w:rPr>
          <w:rtl w:val="0"/>
        </w:rPr>
        <w:t xml:space="preserve">and</w:t>
      </w:r>
      <w:r w:rsidDel="00000000" w:rsidR="00000000" w:rsidRPr="00000000">
        <w:rPr>
          <w:i w:val="1"/>
          <w:rtl w:val="0"/>
        </w:rPr>
        <w:t xml:space="preserve"> S. tragus</w:t>
      </w:r>
      <w:r w:rsidDel="00000000" w:rsidR="00000000" w:rsidRPr="00000000">
        <w:rPr>
          <w:rtl w:val="0"/>
        </w:rPr>
        <w:t xml:space="preserve">) all had weak </w:t>
      </w:r>
      <w:r w:rsidDel="00000000" w:rsidR="00000000" w:rsidRPr="00000000">
        <w:rPr>
          <w:rtl w:val="0"/>
        </w:rPr>
        <w:t xml:space="preserve">associations </w:t>
      </w:r>
      <w:r w:rsidDel="00000000" w:rsidR="00000000" w:rsidRPr="00000000">
        <w:rPr>
          <w:rtl w:val="0"/>
        </w:rPr>
        <w:t xml:space="preserve">with spring soil moisture.</w:t>
      </w:r>
      <w:del w:author="Adam Mahood" w:id="139" w:date="2023-12-13T21:55:20Z">
        <w:r w:rsidDel="00000000" w:rsidR="00000000" w:rsidRPr="00000000">
          <w:rPr>
            <w:rtl w:val="0"/>
          </w:rPr>
          <w:delText xml:space="preserve"> Rather</w:delText>
        </w:r>
      </w:del>
      <w:ins w:author="Adam Mahood" w:id="140" w:date="2023-09-28T20:52:15Z">
        <w:del w:author="Adam Mahood" w:id="139" w:date="2023-12-13T21:55:20Z">
          <w:r w:rsidDel="00000000" w:rsidR="00000000" w:rsidRPr="00000000">
            <w:rPr>
              <w:rtl w:val="0"/>
            </w:rPr>
            <w:delText xml:space="preserve">,</w:delText>
          </w:r>
        </w:del>
      </w:ins>
      <w:del w:author="Adam Mahood" w:id="139" w:date="2023-12-13T21:55:20Z">
        <w:r w:rsidDel="00000000" w:rsidR="00000000" w:rsidRPr="00000000">
          <w:rPr>
            <w:rtl w:val="0"/>
          </w:rPr>
          <w:delText xml:space="preserve"> </w:delText>
        </w:r>
        <w:r w:rsidDel="00000000" w:rsidR="00000000" w:rsidRPr="00000000">
          <w:rPr>
            <w:i w:val="1"/>
            <w:rtl w:val="0"/>
          </w:rPr>
          <w:delText xml:space="preserve">B. scoparia, </w:delText>
        </w:r>
        <w:r w:rsidDel="00000000" w:rsidR="00000000" w:rsidRPr="00000000">
          <w:rPr>
            <w:rtl w:val="0"/>
          </w:rPr>
          <w:delText xml:space="preserve">and</w:delText>
        </w:r>
        <w:r w:rsidDel="00000000" w:rsidR="00000000" w:rsidRPr="00000000">
          <w:rPr>
            <w:i w:val="1"/>
            <w:rtl w:val="0"/>
          </w:rPr>
          <w:delText xml:space="preserve"> S. tragus</w:delText>
        </w:r>
        <w:r w:rsidDel="00000000" w:rsidR="00000000" w:rsidRPr="00000000">
          <w:rPr>
            <w:rtl w:val="0"/>
          </w:rPr>
          <w:delText xml:space="preserve">, the two most prevalent forbs, were positively associated with fall soil moisture and temperature, and negatively associated with winter soil temperature, while </w:delText>
        </w:r>
        <w:r w:rsidDel="00000000" w:rsidR="00000000" w:rsidRPr="00000000">
          <w:rPr>
            <w:i w:val="1"/>
            <w:rtl w:val="0"/>
          </w:rPr>
          <w:delText xml:space="preserve">B. tectorum</w:delText>
        </w:r>
        <w:r w:rsidDel="00000000" w:rsidR="00000000" w:rsidRPr="00000000">
          <w:rPr>
            <w:rtl w:val="0"/>
          </w:rPr>
          <w:delText xml:space="preserve"> was positively associated with spring soil temperature. </w:delText>
        </w:r>
        <w:r w:rsidDel="00000000" w:rsidR="00000000" w:rsidRPr="00000000">
          <w:rPr>
            <w:rtl w:val="0"/>
          </w:rPr>
        </w:r>
      </w:del>
    </w:p>
    <w:p w:rsidR="00000000" w:rsidDel="00000000" w:rsidP="00000000" w:rsidRDefault="00000000" w:rsidRPr="00000000" w14:paraId="00000048">
      <w:pPr>
        <w:spacing w:line="480" w:lineRule="auto"/>
        <w:ind w:left="0" w:firstLine="0"/>
        <w:rPr>
          <w:ins w:author="Adam Mahood" w:id="139" w:date="2023-12-13T21:55:20Z"/>
        </w:rPr>
      </w:pPr>
      <w:ins w:author="Adam Mahood" w:id="139" w:date="2023-12-13T21:55:20Z">
        <w:r w:rsidDel="00000000" w:rsidR="00000000" w:rsidRPr="00000000">
          <w:rPr>
            <w:rtl w:val="0"/>
          </w:rPr>
        </w:r>
      </w:ins>
    </w:p>
    <w:p w:rsidR="00000000" w:rsidDel="00000000" w:rsidP="00000000" w:rsidRDefault="00000000" w:rsidRPr="00000000" w14:paraId="00000049">
      <w:pPr>
        <w:spacing w:line="480" w:lineRule="auto"/>
        <w:rPr/>
      </w:pPr>
      <w:ins w:author="Adam Mahood" w:id="139" w:date="2023-12-13T21:55:20Z">
        <w:r w:rsidDel="00000000" w:rsidR="00000000" w:rsidRPr="00000000">
          <w:rPr>
            <w:rtl w:val="0"/>
          </w:rPr>
          <w:t xml:space="preserve">Post-treatment conditions also had predictable effects on species occurrence that showed patterns among functional types groups (</w:t>
        </w:r>
        <w:r w:rsidDel="00000000" w:rsidR="00000000" w:rsidRPr="00000000">
          <w:rPr>
            <w:rtl w:val="0"/>
          </w:rPr>
          <w:t xml:space="preserve">Fig. 4</w:t>
        </w:r>
        <w:r w:rsidDel="00000000" w:rsidR="00000000" w:rsidRPr="00000000">
          <w:rPr>
            <w:rtl w:val="0"/>
          </w:rPr>
          <w:t xml:space="preserve">). Effects of the conditions immediately after treatment were mostly weak. High soil moisture conditions in the hottest part of the summer were </w:t>
        </w:r>
        <w:r w:rsidDel="00000000" w:rsidR="00000000" w:rsidRPr="00000000">
          <w:rPr>
            <w:rtl w:val="0"/>
          </w:rPr>
          <w:t xml:space="preserve">positively</w:t>
        </w:r>
        <w:r w:rsidDel="00000000" w:rsidR="00000000" w:rsidRPr="00000000">
          <w:rPr>
            <w:rtl w:val="0"/>
          </w:rPr>
          <w:t xml:space="preserve"> associated with the occurrence of the rhizomatous C3 grass </w:t>
        </w:r>
        <w:r w:rsidDel="00000000" w:rsidR="00000000" w:rsidRPr="00000000">
          <w:rPr>
            <w:rtl w:val="0"/>
          </w:rPr>
          <w:t xml:space="preserve">P. smithii</w:t>
        </w:r>
        <w:r w:rsidDel="00000000" w:rsidR="00000000" w:rsidRPr="00000000">
          <w:rPr>
            <w:rtl w:val="0"/>
          </w:rPr>
          <w:t xml:space="preserve">, and negatively associated with the C4 bunchgrasses. Warmer fall soil temperatures after seeding were positively associated with the seeded C4 bunchgrasses, and </w:t>
        </w:r>
        <w:r w:rsidDel="00000000" w:rsidR="00000000" w:rsidRPr="00000000">
          <w:rPr>
            <w:i w:val="1"/>
            <w:rtl w:val="0"/>
          </w:rPr>
          <w:t xml:space="preserve">P. smithii</w:t>
        </w:r>
        <w:r w:rsidDel="00000000" w:rsidR="00000000" w:rsidRPr="00000000">
          <w:rPr>
            <w:rtl w:val="0"/>
          </w:rPr>
          <w:t xml:space="preserve"> had no response. For the highly </w:t>
        </w:r>
        <w:r w:rsidDel="00000000" w:rsidR="00000000" w:rsidRPr="00000000">
          <w:rPr>
            <w:rtl w:val="0"/>
          </w:rPr>
          <w:t xml:space="preserve">prevalent</w:t>
        </w:r>
        <w:r w:rsidDel="00000000" w:rsidR="00000000" w:rsidRPr="00000000">
          <w:rPr>
            <w:rtl w:val="0"/>
          </w:rPr>
          <w:t xml:space="preserve"> introduced plants, </w:t>
        </w:r>
        <w:r w:rsidDel="00000000" w:rsidR="00000000" w:rsidRPr="00000000">
          <w:rPr>
            <w:i w:val="1"/>
            <w:rtl w:val="0"/>
          </w:rPr>
          <w:t xml:space="preserve">B. tectorum</w:t>
        </w:r>
        <w:r w:rsidDel="00000000" w:rsidR="00000000" w:rsidRPr="00000000">
          <w:rPr>
            <w:rtl w:val="0"/>
          </w:rPr>
          <w:t xml:space="preserve"> had strong negative associations with high summer soil temperatures, while</w:t>
        </w:r>
        <w:r w:rsidDel="00000000" w:rsidR="00000000" w:rsidRPr="00000000">
          <w:rPr>
            <w:i w:val="1"/>
            <w:rtl w:val="0"/>
          </w:rPr>
          <w:t xml:space="preserve"> S. tragus</w:t>
        </w:r>
        <w:r w:rsidDel="00000000" w:rsidR="00000000" w:rsidRPr="00000000">
          <w:rPr>
            <w:rtl w:val="0"/>
          </w:rPr>
          <w:t xml:space="preserve"> and </w:t>
        </w:r>
        <w:r w:rsidDel="00000000" w:rsidR="00000000" w:rsidRPr="00000000">
          <w:rPr>
            <w:i w:val="1"/>
            <w:rtl w:val="0"/>
          </w:rPr>
          <w:t xml:space="preserve">B. scoparia</w:t>
        </w:r>
        <w:r w:rsidDel="00000000" w:rsidR="00000000" w:rsidRPr="00000000">
          <w:rPr>
            <w:rtl w:val="0"/>
          </w:rPr>
          <w:t xml:space="preserve"> had strong positive associations with spring soil moisture and fall soil temperatures,  and strong negative associations with summer soil temperatures.</w:t>
        </w:r>
      </w:ins>
      <w:r w:rsidDel="00000000" w:rsidR="00000000" w:rsidRPr="00000000">
        <w:rPr>
          <w:rtl w:val="0"/>
        </w:rPr>
      </w:r>
    </w:p>
    <w:p w:rsidR="00000000" w:rsidDel="00000000" w:rsidP="00000000" w:rsidRDefault="00000000" w:rsidRPr="00000000" w14:paraId="0000004A">
      <w:pPr>
        <w:spacing w:line="480" w:lineRule="auto"/>
        <w:rPr>
          <w:ins w:author="Adam Mahood" w:id="141" w:date="2023-12-13T21:55:13Z"/>
        </w:rPr>
      </w:pPr>
      <w:ins w:author="Adam Mahood" w:id="141" w:date="2023-12-13T21:55:13Z">
        <w:r w:rsidDel="00000000" w:rsidR="00000000" w:rsidRPr="00000000">
          <w:rPr>
            <w:rtl w:val="0"/>
          </w:rPr>
        </w:r>
      </w:ins>
    </w:p>
    <w:p w:rsidR="00000000" w:rsidDel="00000000" w:rsidP="00000000" w:rsidRDefault="00000000" w:rsidRPr="00000000" w14:paraId="0000004B">
      <w:pPr>
        <w:spacing w:line="480" w:lineRule="auto"/>
        <w:rPr>
          <w:del w:author="Adam Mahood" w:id="148" w:date="2023-09-21T22:32:22Z"/>
        </w:rPr>
      </w:pPr>
      <w:r w:rsidDel="00000000" w:rsidR="00000000" w:rsidRPr="00000000">
        <w:rPr>
          <w:rtl w:val="0"/>
        </w:rPr>
        <w:t xml:space="preserve">There were</w:t>
      </w:r>
      <w:ins w:author="Adam Mahood" w:id="142" w:date="2023-12-14T20:58:36Z">
        <w:r w:rsidDel="00000000" w:rsidR="00000000" w:rsidRPr="00000000">
          <w:rPr>
            <w:rtl w:val="0"/>
          </w:rPr>
          <w:t xml:space="preserve"> several associations between life history traits </w:t>
        </w:r>
      </w:ins>
      <w:del w:author="Adam Mahood" w:id="142" w:date="2023-12-14T20:58:36Z">
        <w:r w:rsidDel="00000000" w:rsidR="00000000" w:rsidRPr="00000000">
          <w:rPr>
            <w:rtl w:val="0"/>
          </w:rPr>
          <w:delText xml:space="preserve"> only a handful of strong relationships</w:delText>
        </w:r>
      </w:del>
      <w:r w:rsidDel="00000000" w:rsidR="00000000" w:rsidRPr="00000000">
        <w:rPr>
          <w:rtl w:val="0"/>
        </w:rPr>
        <w:t xml:space="preserve"> </w:t>
      </w:r>
      <w:del w:author="Adam Mahood" w:id="143" w:date="2023-12-14T20:58:53Z">
        <w:r w:rsidDel="00000000" w:rsidR="00000000" w:rsidRPr="00000000">
          <w:rPr>
            <w:rtl w:val="0"/>
          </w:rPr>
          <w:delText xml:space="preserve">between traits </w:delText>
        </w:r>
      </w:del>
      <w:r w:rsidDel="00000000" w:rsidR="00000000" w:rsidRPr="00000000">
        <w:rPr>
          <w:rtl w:val="0"/>
        </w:rPr>
        <w:t xml:space="preserve">and </w:t>
      </w:r>
      <w:ins w:author="Adam Mahood" w:id="144" w:date="2023-12-14T20:58:08Z">
        <w:r w:rsidDel="00000000" w:rsidR="00000000" w:rsidRPr="00000000">
          <w:rPr>
            <w:rtl w:val="0"/>
          </w:rPr>
          <w:t xml:space="preserve">climate around the time of </w:t>
        </w:r>
        <w:r w:rsidDel="00000000" w:rsidR="00000000" w:rsidRPr="00000000">
          <w:rPr>
            <w:rtl w:val="0"/>
          </w:rPr>
          <w:t xml:space="preserve">planting</w:t>
        </w:r>
        <w:del w:author="Adam Mahood" w:id="144" w:date="2023-12-14T20:58:08Z">
          <w:r w:rsidDel="00000000" w:rsidR="00000000" w:rsidRPr="00000000">
            <w:rPr>
              <w:rtl w:val="0"/>
            </w:rPr>
            <w:delText xml:space="preserve">planting </w:delText>
          </w:r>
        </w:del>
      </w:ins>
      <w:del w:author="Adam Mahood" w:id="144" w:date="2023-12-14T20:58:08Z">
        <w:r w:rsidDel="00000000" w:rsidR="00000000" w:rsidRPr="00000000">
          <w:rPr>
            <w:rtl w:val="0"/>
          </w:rPr>
          <w:delText xml:space="preserve">environmental filters</w:delText>
        </w:r>
      </w:del>
      <w:r w:rsidDel="00000000" w:rsidR="00000000" w:rsidRPr="00000000">
        <w:rPr>
          <w:rtl w:val="0"/>
        </w:rPr>
        <w:t xml:space="preserve"> (</w:t>
      </w:r>
      <w:r w:rsidDel="00000000" w:rsidR="00000000" w:rsidRPr="00000000">
        <w:rPr>
          <w:b w:val="1"/>
          <w:rtl w:val="0"/>
          <w:rPrChange w:author="Adam Mahood" w:id="145" w:date="2023-12-14T20:58:17Z">
            <w:rPr/>
          </w:rPrChange>
        </w:rPr>
        <w:t xml:space="preserve">Fig. S</w:t>
      </w:r>
      <w:ins w:author="Adam Mahood" w:id="146" w:date="2023-12-14T21:28:41Z">
        <w:r w:rsidDel="00000000" w:rsidR="00000000" w:rsidRPr="00000000">
          <w:rPr>
            <w:b w:val="1"/>
            <w:rtl w:val="0"/>
            <w:rPrChange w:author="Adam Mahood" w:id="145" w:date="2023-12-14T20:58:17Z">
              <w:rPr/>
            </w:rPrChange>
          </w:rPr>
          <w:t xml:space="preserve">5</w:t>
        </w:r>
      </w:ins>
      <w:del w:author="Adam Mahood" w:id="146" w:date="2023-12-14T21:28:41Z">
        <w:r w:rsidDel="00000000" w:rsidR="00000000" w:rsidRPr="00000000">
          <w:rPr>
            <w:b w:val="1"/>
            <w:rtl w:val="0"/>
            <w:rPrChange w:author="Adam Mahood" w:id="145" w:date="2023-12-14T20:58:17Z">
              <w:rPr/>
            </w:rPrChange>
          </w:rPr>
          <w:delText xml:space="preserve">4</w:delText>
        </w:r>
      </w:del>
      <w:r w:rsidDel="00000000" w:rsidR="00000000" w:rsidRPr="00000000">
        <w:rPr>
          <w:rtl w:val="0"/>
        </w:rPr>
        <w:t xml:space="preserve">).</w:t>
      </w:r>
      <w:ins w:author="Adam Mahood" w:id="147" w:date="2023-12-14T20:57:46Z">
        <w:r w:rsidDel="00000000" w:rsidR="00000000" w:rsidRPr="00000000">
          <w:rPr>
            <w:rtl w:val="0"/>
          </w:rPr>
          <w:t xml:space="preserve"> Fall soil temperature after planting was positively associated with C4 species and negatively associated with height. High spring soil moisture before </w:t>
        </w:r>
        <w:r w:rsidDel="00000000" w:rsidR="00000000" w:rsidRPr="00000000">
          <w:rPr>
            <w:rtl w:val="0"/>
          </w:rPr>
          <w:t xml:space="preserve">planting</w:t>
        </w:r>
        <w:r w:rsidDel="00000000" w:rsidR="00000000" w:rsidRPr="00000000">
          <w:rPr>
            <w:rtl w:val="0"/>
          </w:rPr>
          <w:t xml:space="preserve"> was associated positively with Perennials. High spring soil temperature before planting was associated with graminoids. High summer soil moisture after treatment</w:t>
        </w:r>
        <w:r w:rsidDel="00000000" w:rsidR="00000000" w:rsidRPr="00000000">
          <w:rPr>
            <w:rtl w:val="0"/>
          </w:rPr>
          <w:t xml:space="preserve"> </w:t>
        </w:r>
        <w:r w:rsidDel="00000000" w:rsidR="00000000" w:rsidRPr="00000000">
          <w:rPr>
            <w:rtl w:val="0"/>
          </w:rPr>
          <w:t xml:space="preserve">was negatively associated with C4 species and positively associated with height. Summer soil temperatures after planting were positively associated with height. High topographic wetness index was associated negatively with height. </w:t>
        </w:r>
      </w:ins>
      <w:del w:author="Adam Mahood" w:id="147" w:date="2023-12-14T20:57:46Z">
        <w:r w:rsidDel="00000000" w:rsidR="00000000" w:rsidRPr="00000000">
          <w:rPr>
            <w:rtl w:val="0"/>
          </w:rPr>
          <w:delText xml:space="preserve"> Perennial occurrence was negatively associated with soil nitrogen, and rhizomatous occurrence had negative associations with spring soil temperature.</w:delText>
        </w:r>
      </w:del>
      <w:del w:author="Adam Mahood" w:id="148" w:date="2023-09-21T22:32:22Z">
        <w:r w:rsidDel="00000000" w:rsidR="00000000" w:rsidRPr="00000000">
          <w:rPr>
            <w:rtl w:val="0"/>
          </w:rPr>
          <w:delText xml:space="preserve"> Taller plants</w:delText>
        </w:r>
      </w:del>
      <w:ins w:author="Adam Mahood" w:id="148" w:date="2023-09-21T22:32:22Z">
        <w:del w:author="Adam Mahood" w:id="148" w:date="2023-09-21T22:32:22Z">
          <w:r w:rsidDel="00000000" w:rsidR="00000000" w:rsidRPr="00000000">
            <w:rPr>
              <w:rtl w:val="0"/>
            </w:rPr>
            <w:delText xml:space="preserve"> </w:delText>
          </w:r>
          <w:r w:rsidDel="00000000" w:rsidR="00000000" w:rsidRPr="00000000">
            <w:rPr>
              <w:rtl w:val="0"/>
            </w:rPr>
            <w:delText xml:space="preserve">and graminoidsgrasses</w:delText>
          </w:r>
        </w:del>
      </w:ins>
      <w:del w:author="Adam Mahood" w:id="148" w:date="2023-09-21T22:32:22Z">
        <w:r w:rsidDel="00000000" w:rsidR="00000000" w:rsidRPr="00000000">
          <w:rPr>
            <w:rtl w:val="0"/>
          </w:rPr>
          <w:delText xml:space="preserve"> had negative associations with bare ground, as well as grasses, and C4 plants were more likely at sites with high bare ground cover.</w:delText>
        </w:r>
      </w:del>
    </w:p>
    <w:p w:rsidR="00000000" w:rsidDel="00000000" w:rsidP="00000000" w:rsidRDefault="00000000" w:rsidRPr="00000000" w14:paraId="0000004C">
      <w:pPr>
        <w:spacing w:line="480" w:lineRule="auto"/>
        <w:rPr/>
      </w:pPr>
      <w:r w:rsidDel="00000000" w:rsidR="00000000" w:rsidRPr="00000000">
        <w:rPr>
          <w:rtl w:val="0"/>
        </w:rPr>
      </w:r>
    </w:p>
    <w:p w:rsidR="00000000" w:rsidDel="00000000" w:rsidP="00000000" w:rsidRDefault="00000000" w:rsidRPr="00000000" w14:paraId="0000004D">
      <w:pPr>
        <w:spacing w:line="480" w:lineRule="auto"/>
        <w:rPr/>
      </w:pPr>
      <w:r w:rsidDel="00000000" w:rsidR="00000000" w:rsidRPr="00000000">
        <w:rPr>
          <w:rtl w:val="0"/>
        </w:rPr>
        <w:t xml:space="preserve">After accounting for the effect of environment and life history traits, t</w:t>
      </w:r>
      <w:r w:rsidDel="00000000" w:rsidR="00000000" w:rsidRPr="00000000">
        <w:rPr>
          <w:rtl w:val="0"/>
        </w:rPr>
        <w:t xml:space="preserve">here</w:t>
      </w:r>
      <w:r w:rsidDel="00000000" w:rsidR="00000000" w:rsidRPr="00000000">
        <w:rPr>
          <w:rtl w:val="0"/>
        </w:rPr>
        <w:t xml:space="preserve"> were two main groups of species that were positively correlated within the group, and negatively correlated between the two groups (</w:t>
      </w:r>
      <w:r w:rsidDel="00000000" w:rsidR="00000000" w:rsidRPr="00000000">
        <w:rPr>
          <w:b w:val="1"/>
          <w:rtl w:val="0"/>
        </w:rPr>
        <w:t xml:space="preserve">Fig. 5</w:t>
      </w:r>
      <w:del w:author="Adam Mahood" w:id="149" w:date="2023-12-13T21:42:38Z">
        <w:r w:rsidDel="00000000" w:rsidR="00000000" w:rsidRPr="00000000">
          <w:rPr>
            <w:b w:val="1"/>
            <w:rtl w:val="0"/>
          </w:rPr>
          <w:delText xml:space="preserve">4</w:delText>
        </w:r>
      </w:del>
      <w:r w:rsidDel="00000000" w:rsidR="00000000" w:rsidRPr="00000000">
        <w:rPr>
          <w:rtl w:val="0"/>
        </w:rPr>
        <w:t xml:space="preserve">). The first group (G1) was composed of the introduced annuals </w:t>
      </w:r>
      <w:r w:rsidDel="00000000" w:rsidR="00000000" w:rsidRPr="00000000">
        <w:rPr>
          <w:i w:val="1"/>
          <w:rtl w:val="0"/>
        </w:rPr>
        <w:t xml:space="preserve">B. tectorum</w:t>
      </w:r>
      <w:r w:rsidDel="00000000" w:rsidR="00000000" w:rsidRPr="00000000">
        <w:rPr>
          <w:rtl w:val="0"/>
        </w:rPr>
        <w:t xml:space="preserve">, </w:t>
      </w:r>
      <w:r w:rsidDel="00000000" w:rsidR="00000000" w:rsidRPr="00000000">
        <w:rPr>
          <w:i w:val="1"/>
          <w:rtl w:val="0"/>
        </w:rPr>
        <w:t xml:space="preserve">B. secalinus </w:t>
      </w:r>
      <w:r w:rsidDel="00000000" w:rsidR="00000000" w:rsidRPr="00000000">
        <w:rPr>
          <w:rtl w:val="0"/>
        </w:rPr>
        <w:t xml:space="preserve">(grouped)</w:t>
      </w:r>
      <w:r w:rsidDel="00000000" w:rsidR="00000000" w:rsidRPr="00000000">
        <w:rPr>
          <w:rtl w:val="0"/>
        </w:rPr>
        <w:t xml:space="preserve"> and </w:t>
      </w:r>
      <w:r w:rsidDel="00000000" w:rsidR="00000000" w:rsidRPr="00000000">
        <w:rPr>
          <w:i w:val="1"/>
          <w:rtl w:val="0"/>
        </w:rPr>
        <w:t xml:space="preserve">B. scoparia</w:t>
      </w:r>
      <w:r w:rsidDel="00000000" w:rsidR="00000000" w:rsidRPr="00000000">
        <w:rPr>
          <w:rtl w:val="0"/>
        </w:rPr>
        <w:t xml:space="preserve">. The second group (G2) consisted of all of the perennial native grasses in the CRP mix except </w:t>
      </w:r>
      <w:r w:rsidDel="00000000" w:rsidR="00000000" w:rsidRPr="00000000">
        <w:rPr>
          <w:i w:val="1"/>
          <w:rtl w:val="0"/>
        </w:rPr>
        <w:t xml:space="preserve">N. viridis</w:t>
      </w:r>
      <w:r w:rsidDel="00000000" w:rsidR="00000000" w:rsidRPr="00000000">
        <w:rPr>
          <w:rtl w:val="0"/>
        </w:rPr>
        <w:t xml:space="preserve">, along with </w:t>
      </w:r>
      <w:r w:rsidDel="00000000" w:rsidR="00000000" w:rsidRPr="00000000">
        <w:rPr>
          <w:i w:val="1"/>
          <w:rtl w:val="0"/>
        </w:rPr>
        <w:t xml:space="preserve">S. tragus</w:t>
      </w:r>
      <w:r w:rsidDel="00000000" w:rsidR="00000000" w:rsidRPr="00000000">
        <w:rPr>
          <w:rtl w:val="0"/>
        </w:rPr>
        <w:t xml:space="preserve">, introduced annual mustards, and native forbs.</w:t>
      </w:r>
    </w:p>
    <w:p w:rsidR="00000000" w:rsidDel="00000000" w:rsidP="00000000" w:rsidRDefault="00000000" w:rsidRPr="00000000" w14:paraId="0000004E">
      <w:pPr>
        <w:spacing w:line="480" w:lineRule="auto"/>
        <w:rPr/>
      </w:pPr>
      <w:r w:rsidDel="00000000" w:rsidR="00000000" w:rsidRPr="00000000">
        <w:rPr>
          <w:rtl w:val="0"/>
        </w:rPr>
      </w:r>
    </w:p>
    <w:p w:rsidR="00000000" w:rsidDel="00000000" w:rsidP="00000000" w:rsidRDefault="00000000" w:rsidRPr="00000000" w14:paraId="0000004F">
      <w:pPr>
        <w:spacing w:line="480" w:lineRule="auto"/>
        <w:rPr/>
      </w:pPr>
      <w:r w:rsidDel="00000000" w:rsidR="00000000" w:rsidRPr="00000000">
        <w:rPr>
          <w:rtl w:val="0"/>
        </w:rPr>
        <w:t xml:space="preserve">Our models of the interaction of </w:t>
      </w:r>
      <w:r w:rsidDel="00000000" w:rsidR="00000000" w:rsidRPr="00000000">
        <w:rPr>
          <w:i w:val="1"/>
          <w:rtl w:val="0"/>
        </w:rPr>
        <w:t xml:space="preserve">B. tectorum</w:t>
      </w:r>
      <w:r w:rsidDel="00000000" w:rsidR="00000000" w:rsidRPr="00000000">
        <w:rPr>
          <w:rtl w:val="0"/>
        </w:rPr>
        <w:t xml:space="preserve"> with </w:t>
      </w:r>
      <w:r w:rsidDel="00000000" w:rsidR="00000000" w:rsidRPr="00000000">
        <w:rPr>
          <w:i w:val="1"/>
          <w:rtl w:val="0"/>
        </w:rPr>
        <w:t xml:space="preserve">P. smithii</w:t>
      </w:r>
      <w:r w:rsidDel="00000000" w:rsidR="00000000" w:rsidRPr="00000000">
        <w:rPr>
          <w:rtl w:val="0"/>
        </w:rPr>
        <w:t xml:space="preserve"> converged well (all Rhat values approximately 1, ESS &gt; 1000) and suggested that </w:t>
      </w:r>
      <w:r w:rsidDel="00000000" w:rsidR="00000000" w:rsidRPr="00000000">
        <w:rPr>
          <w:i w:val="1"/>
          <w:rtl w:val="0"/>
        </w:rPr>
        <w:t xml:space="preserve">B. tectorum</w:t>
      </w:r>
      <w:r w:rsidDel="00000000" w:rsidR="00000000" w:rsidRPr="00000000">
        <w:rPr>
          <w:rtl w:val="0"/>
        </w:rPr>
        <w:t xml:space="preserve"> and </w:t>
      </w:r>
      <w:r w:rsidDel="00000000" w:rsidR="00000000" w:rsidRPr="00000000">
        <w:rPr>
          <w:i w:val="1"/>
          <w:rtl w:val="0"/>
        </w:rPr>
        <w:t xml:space="preserve">P. smithii</w:t>
      </w:r>
      <w:r w:rsidDel="00000000" w:rsidR="00000000" w:rsidRPr="00000000">
        <w:rPr>
          <w:rtl w:val="0"/>
        </w:rPr>
        <w:t xml:space="preserve"> appear to compete directly, aligning with our field observations. For most of the species that had strong residual correlations with</w:t>
      </w:r>
      <w:r w:rsidDel="00000000" w:rsidR="00000000" w:rsidRPr="00000000">
        <w:rPr>
          <w:i w:val="1"/>
          <w:rtl w:val="0"/>
        </w:rPr>
        <w:t xml:space="preserve"> B. tectorum</w:t>
      </w:r>
      <w:r w:rsidDel="00000000" w:rsidR="00000000" w:rsidRPr="00000000">
        <w:rPr>
          <w:rtl w:val="0"/>
        </w:rPr>
        <w:t xml:space="preserve"> in the occurrence model, their abundances had weak effects on the occurrence of</w:t>
      </w:r>
      <w:r w:rsidDel="00000000" w:rsidR="00000000" w:rsidRPr="00000000">
        <w:rPr>
          <w:i w:val="1"/>
          <w:rtl w:val="0"/>
        </w:rPr>
        <w:t xml:space="preserve"> B. tectorum</w:t>
      </w:r>
      <w:r w:rsidDel="00000000" w:rsidR="00000000" w:rsidRPr="00000000">
        <w:rPr>
          <w:rtl w:val="0"/>
        </w:rPr>
        <w:t xml:space="preserve">. Only the abundances of </w:t>
      </w:r>
      <w:r w:rsidDel="00000000" w:rsidR="00000000" w:rsidRPr="00000000">
        <w:rPr>
          <w:i w:val="1"/>
          <w:rtl w:val="0"/>
        </w:rPr>
        <w:t xml:space="preserve">P. smithii</w:t>
      </w:r>
      <w:r w:rsidDel="00000000" w:rsidR="00000000" w:rsidRPr="00000000">
        <w:rPr>
          <w:rtl w:val="0"/>
        </w:rPr>
        <w:t xml:space="preserve">, invasive annual Brassicaceae species, and </w:t>
      </w:r>
      <w:r w:rsidDel="00000000" w:rsidR="00000000" w:rsidRPr="00000000">
        <w:rPr>
          <w:i w:val="1"/>
          <w:rtl w:val="0"/>
        </w:rPr>
        <w:t xml:space="preserve">B. curtipendula</w:t>
      </w:r>
      <w:r w:rsidDel="00000000" w:rsidR="00000000" w:rsidRPr="00000000">
        <w:rPr>
          <w:rtl w:val="0"/>
        </w:rPr>
        <w:t xml:space="preserve"> had strong negative associations with B. tectorum occurrence (</w:t>
      </w:r>
      <w:r w:rsidDel="00000000" w:rsidR="00000000" w:rsidRPr="00000000">
        <w:rPr>
          <w:b w:val="1"/>
          <w:rtl w:val="0"/>
        </w:rPr>
        <w:t xml:space="preserve">Fig. S5</w:t>
      </w:r>
      <w:r w:rsidDel="00000000" w:rsidR="00000000" w:rsidRPr="00000000">
        <w:rPr>
          <w:rtl w:val="0"/>
        </w:rPr>
        <w:t xml:space="preserve">). In the other direction, </w:t>
      </w:r>
      <w:r w:rsidDel="00000000" w:rsidR="00000000" w:rsidRPr="00000000">
        <w:rPr>
          <w:i w:val="1"/>
          <w:rtl w:val="0"/>
        </w:rPr>
        <w:t xml:space="preserve">B. tectorum</w:t>
      </w:r>
      <w:r w:rsidDel="00000000" w:rsidR="00000000" w:rsidRPr="00000000">
        <w:rPr>
          <w:rtl w:val="0"/>
        </w:rPr>
        <w:t xml:space="preserve"> abundance only had negative effects on</w:t>
      </w:r>
      <w:r w:rsidDel="00000000" w:rsidR="00000000" w:rsidRPr="00000000">
        <w:rPr>
          <w:i w:val="1"/>
          <w:rtl w:val="0"/>
        </w:rPr>
        <w:t xml:space="preserve"> P. smithii</w:t>
      </w:r>
      <w:r w:rsidDel="00000000" w:rsidR="00000000" w:rsidRPr="00000000">
        <w:rPr>
          <w:rtl w:val="0"/>
        </w:rPr>
        <w:t xml:space="preserve"> occurrence (</w:t>
      </w:r>
      <w:r w:rsidDel="00000000" w:rsidR="00000000" w:rsidRPr="00000000">
        <w:rPr>
          <w:b w:val="1"/>
          <w:rtl w:val="0"/>
        </w:rPr>
        <w:t xml:space="preserve">Fig. S5</w:t>
      </w:r>
      <w:r w:rsidDel="00000000" w:rsidR="00000000" w:rsidRPr="00000000">
        <w:rPr>
          <w:rtl w:val="0"/>
        </w:rPr>
        <w:t xml:space="preserve">).</w:t>
      </w:r>
    </w:p>
    <w:p w:rsidR="00000000" w:rsidDel="00000000" w:rsidP="00000000" w:rsidRDefault="00000000" w:rsidRPr="00000000" w14:paraId="00000050">
      <w:pPr>
        <w:pStyle w:val="Heading1"/>
        <w:spacing w:line="480" w:lineRule="auto"/>
        <w:rPr/>
      </w:pPr>
      <w:bookmarkStart w:colFirst="0" w:colLast="0" w:name="_24nkialxp1u9" w:id="12"/>
      <w:bookmarkEnd w:id="12"/>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051">
      <w:pPr>
        <w:spacing w:line="480" w:lineRule="auto"/>
        <w:ind w:left="0" w:firstLine="0"/>
        <w:rPr>
          <w:ins w:author="Adam Mahood" w:id="161" w:date="2023-09-29T15:47:38Z"/>
        </w:rPr>
      </w:pPr>
      <w:r w:rsidDel="00000000" w:rsidR="00000000" w:rsidRPr="00000000">
        <w:rPr>
          <w:rtl w:val="0"/>
        </w:rPr>
        <w:t xml:space="preserve">We </w:t>
      </w:r>
      <w:r w:rsidDel="00000000" w:rsidR="00000000" w:rsidRPr="00000000">
        <w:rPr>
          <w:rtl w:val="0"/>
        </w:rPr>
        <w:t xml:space="preserve">found </w:t>
      </w:r>
      <w:r w:rsidDel="00000000" w:rsidR="00000000" w:rsidRPr="00000000">
        <w:rPr>
          <w:rtl w:val="0"/>
        </w:rPr>
        <w:t xml:space="preserve">that </w:t>
      </w:r>
      <w:del w:author="Adam Mahood" w:id="150" w:date="2023-12-14T00:11:30Z">
        <w:r w:rsidDel="00000000" w:rsidR="00000000" w:rsidRPr="00000000">
          <w:rPr>
            <w:rtl w:val="0"/>
          </w:rPr>
          <w:delText xml:space="preserve">antecedent </w:delText>
        </w:r>
      </w:del>
      <w:r w:rsidDel="00000000" w:rsidR="00000000" w:rsidRPr="00000000">
        <w:rPr>
          <w:rtl w:val="0"/>
        </w:rPr>
        <w:t xml:space="preserve">climate and soil moisture conditions </w:t>
      </w:r>
      <w:ins w:author="Adam Mahood" w:id="151" w:date="2023-12-14T00:11:34Z">
        <w:r w:rsidDel="00000000" w:rsidR="00000000" w:rsidRPr="00000000">
          <w:rPr>
            <w:rtl w:val="0"/>
          </w:rPr>
          <w:t xml:space="preserve">before and after planting </w:t>
        </w:r>
      </w:ins>
      <w:r w:rsidDel="00000000" w:rsidR="00000000" w:rsidRPr="00000000">
        <w:rPr>
          <w:rtl w:val="0"/>
        </w:rPr>
        <w:t xml:space="preserve">strongly affected long-term restoration outcomes in terms of species composition. </w:t>
      </w:r>
      <w:ins w:author="Dave Barnard" w:id="152" w:date="2023-12-23T20:07:39Z">
        <w:r w:rsidDel="00000000" w:rsidR="00000000" w:rsidRPr="00000000">
          <w:rPr>
            <w:rtl w:val="0"/>
          </w:rPr>
          <w:t xml:space="preserve">R</w:t>
        </w:r>
      </w:ins>
      <w:del w:author="Dave Barnard" w:id="152" w:date="2023-12-23T20:07:39Z">
        <w:r w:rsidDel="00000000" w:rsidR="00000000" w:rsidRPr="00000000">
          <w:rPr>
            <w:rtl w:val="0"/>
          </w:rPr>
          <w:delText xml:space="preserve">While r</w:delText>
        </w:r>
      </w:del>
      <w:r w:rsidDel="00000000" w:rsidR="00000000" w:rsidRPr="00000000">
        <w:rPr>
          <w:rtl w:val="0"/>
        </w:rPr>
        <w:t xml:space="preserve">eaching community stability and restoring ecosystem function may take as long as 20 years</w:t>
      </w:r>
      <w:r w:rsidDel="00000000" w:rsidR="00000000" w:rsidRPr="00000000">
        <w:rPr>
          <w:rtl w:val="0"/>
        </w:rPr>
        <w:t xml:space="preserve"> </w:t>
      </w:r>
      <w:hyperlink r:id="rId191">
        <w:r w:rsidDel="00000000" w:rsidR="00000000" w:rsidRPr="00000000">
          <w:rPr>
            <w:vertAlign w:val="baseline"/>
            <w:rtl w:val="0"/>
          </w:rPr>
          <w:t xml:space="preserve">(Munson and Lauenroth, 2012)</w:t>
        </w:r>
      </w:hyperlink>
      <w:del w:author="Dave Barnard" w:id="153" w:date="2023-12-23T20:06:40Z">
        <w:r w:rsidDel="00000000" w:rsidR="00000000" w:rsidRPr="00000000">
          <w:rPr>
            <w:vertAlign w:val="baseline"/>
            <w:rtl w:val="0"/>
          </w:rPr>
          <w:delText xml:space="preserve">;</w:delText>
        </w:r>
      </w:del>
      <w:ins w:author="Dave Barnard" w:id="153" w:date="2023-12-23T20:06:40Z">
        <w:r w:rsidDel="00000000" w:rsidR="00000000" w:rsidRPr="00000000">
          <w:rPr>
            <w:vertAlign w:val="baseline"/>
            <w:rtl w:val="0"/>
          </w:rPr>
          <w:t xml:space="preserve">,</w:t>
        </w:r>
      </w:ins>
      <w:r w:rsidDel="00000000" w:rsidR="00000000" w:rsidRPr="00000000">
        <w:rPr>
          <w:rtl w:val="0"/>
        </w:rPr>
        <w:t xml:space="preserve"> </w:t>
      </w:r>
      <w:ins w:author="Dave Barnard" w:id="154" w:date="2023-12-23T20:07:48Z">
        <w:r w:rsidDel="00000000" w:rsidR="00000000" w:rsidRPr="00000000">
          <w:rPr>
            <w:rtl w:val="0"/>
          </w:rPr>
          <w:t xml:space="preserve">which </w:t>
        </w:r>
      </w:ins>
      <w:r w:rsidDel="00000000" w:rsidR="00000000" w:rsidRPr="00000000">
        <w:rPr>
          <w:rtl w:val="0"/>
        </w:rPr>
        <w:t xml:space="preserve">implyi</w:t>
      </w:r>
      <w:del w:author="Dave Barnard" w:id="155" w:date="2023-12-23T20:07:57Z">
        <w:r w:rsidDel="00000000" w:rsidR="00000000" w:rsidRPr="00000000">
          <w:rPr>
            <w:rtl w:val="0"/>
          </w:rPr>
          <w:delText xml:space="preserve">ng</w:delText>
        </w:r>
      </w:del>
      <w:ins w:author="Dave Barnard" w:id="155" w:date="2023-12-23T20:07:57Z">
        <w:r w:rsidDel="00000000" w:rsidR="00000000" w:rsidRPr="00000000">
          <w:rPr>
            <w:rtl w:val="0"/>
          </w:rPr>
          <w:t xml:space="preserve">es</w:t>
        </w:r>
      </w:ins>
      <w:r w:rsidDel="00000000" w:rsidR="00000000" w:rsidRPr="00000000">
        <w:rPr>
          <w:rtl w:val="0"/>
        </w:rPr>
        <w:t xml:space="preserve"> that we are looking at a snapshot along the recovery trajectory, </w:t>
      </w:r>
      <w:ins w:author="Dave Barnard" w:id="156" w:date="2023-12-23T20:08:15Z">
        <w:r w:rsidDel="00000000" w:rsidR="00000000" w:rsidRPr="00000000">
          <w:rPr>
            <w:rtl w:val="0"/>
          </w:rPr>
          <w:t xml:space="preserve">and that </w:t>
        </w:r>
      </w:ins>
      <w:del w:author="Dave Barnard" w:id="156" w:date="2023-12-23T20:08:15Z">
        <w:r w:rsidDel="00000000" w:rsidR="00000000" w:rsidRPr="00000000">
          <w:rPr>
            <w:rtl w:val="0"/>
          </w:rPr>
          <w:delText xml:space="preserve">such a</w:delText>
        </w:r>
        <w:r w:rsidDel="00000000" w:rsidR="00000000" w:rsidRPr="00000000">
          <w:rPr>
            <w:rtl w:val="0"/>
          </w:rPr>
          <w:delText xml:space="preserve"> trajectory towards </w:delText>
        </w:r>
      </w:del>
      <w:r w:rsidDel="00000000" w:rsidR="00000000" w:rsidRPr="00000000">
        <w:rPr>
          <w:rtl w:val="0"/>
        </w:rPr>
        <w:t xml:space="preserve">full perennial cover </w:t>
      </w:r>
      <w:ins w:author="Dave Barnard" w:id="157" w:date="2023-12-23T20:08:50Z">
        <w:r w:rsidDel="00000000" w:rsidR="00000000" w:rsidRPr="00000000">
          <w:rPr>
            <w:rtl w:val="0"/>
          </w:rPr>
          <w:t xml:space="preserve">may</w:t>
        </w:r>
      </w:ins>
      <w:del w:author="Dave Barnard" w:id="157" w:date="2023-12-23T20:08:50Z">
        <w:r w:rsidDel="00000000" w:rsidR="00000000" w:rsidRPr="00000000">
          <w:rPr>
            <w:rtl w:val="0"/>
          </w:rPr>
          <w:delText xml:space="preserve">is</w:delText>
        </w:r>
      </w:del>
      <w:r w:rsidDel="00000000" w:rsidR="00000000" w:rsidRPr="00000000">
        <w:rPr>
          <w:rtl w:val="0"/>
        </w:rPr>
        <w:t xml:space="preserve"> not </w:t>
      </w:r>
      <w:ins w:author="Dave Barnard" w:id="158" w:date="2023-12-23T20:08:55Z">
        <w:r w:rsidDel="00000000" w:rsidR="00000000" w:rsidRPr="00000000">
          <w:rPr>
            <w:rtl w:val="0"/>
          </w:rPr>
          <w:t xml:space="preserve">be </w:t>
        </w:r>
      </w:ins>
      <w:del w:author="Dave Barnard" w:id="158" w:date="2023-12-23T20:08:55Z">
        <w:r w:rsidDel="00000000" w:rsidR="00000000" w:rsidRPr="00000000">
          <w:rPr>
            <w:rtl w:val="0"/>
          </w:rPr>
          <w:delText xml:space="preserve">necessarily </w:delText>
        </w:r>
      </w:del>
      <w:r w:rsidDel="00000000" w:rsidR="00000000" w:rsidRPr="00000000">
        <w:rPr>
          <w:rtl w:val="0"/>
        </w:rPr>
        <w:t xml:space="preserve">guaranteed or even expected </w:t>
      </w:r>
      <w:hyperlink r:id="rId192">
        <w:r w:rsidDel="00000000" w:rsidR="00000000" w:rsidRPr="00000000">
          <w:rPr>
            <w:vertAlign w:val="baseline"/>
            <w:rtl w:val="0"/>
          </w:rPr>
          <w:t xml:space="preserve">(</w:t>
        </w:r>
      </w:hyperlink>
      <w:hyperlink r:id="rId193">
        <w:r w:rsidDel="00000000" w:rsidR="00000000" w:rsidRPr="00000000">
          <w:rPr>
            <w:color w:val="4a86e8"/>
            <w:vertAlign w:val="baseline"/>
            <w:rtl w:val="0"/>
          </w:rPr>
          <w:t xml:space="preserve">Drury and Nisbet, 1973; Coffin, Lauenroth and Burke, 1996</w:t>
        </w:r>
      </w:hyperlink>
      <w:hyperlink r:id="rId194">
        <w:r w:rsidDel="00000000" w:rsidR="00000000" w:rsidRPr="00000000">
          <w:rPr>
            <w:vertAlign w:val="baseline"/>
            <w:rtl w:val="0"/>
          </w:rPr>
          <w:t xml:space="preserve">)</w:t>
        </w:r>
      </w:hyperlink>
      <w:r w:rsidDel="00000000" w:rsidR="00000000" w:rsidRPr="00000000">
        <w:rPr>
          <w:rtl w:val="0"/>
        </w:rPr>
        <w:t xml:space="preserve">. </w:t>
      </w:r>
      <w:ins w:author="Tim Green" w:id="159" w:date="2023-09-29T16:10:42Z">
        <w:r w:rsidDel="00000000" w:rsidR="00000000" w:rsidRPr="00000000">
          <w:rPr>
            <w:rtl w:val="0"/>
          </w:rPr>
          <w:t xml:space="preserve">Thus</w:t>
        </w:r>
        <w:r w:rsidDel="00000000" w:rsidR="00000000" w:rsidRPr="00000000">
          <w:rPr>
            <w:rtl w:val="0"/>
          </w:rPr>
          <w:t xml:space="preserve"> far, o</w:t>
        </w:r>
      </w:ins>
      <w:del w:author="Tim Green" w:id="159" w:date="2023-09-29T16:10:42Z">
        <w:r w:rsidDel="00000000" w:rsidR="00000000" w:rsidRPr="00000000">
          <w:rPr>
            <w:rtl w:val="0"/>
          </w:rPr>
          <w:delText xml:space="preserve">O</w:delText>
        </w:r>
      </w:del>
      <w:r w:rsidDel="00000000" w:rsidR="00000000" w:rsidRPr="00000000">
        <w:rPr>
          <w:rtl w:val="0"/>
        </w:rPr>
        <w:t xml:space="preserve">ur observations </w:t>
      </w:r>
      <w:del w:author="Tim Green" w:id="160" w:date="2023-09-29T16:10:34Z">
        <w:r w:rsidDel="00000000" w:rsidR="00000000" w:rsidRPr="00000000">
          <w:rPr>
            <w:rtl w:val="0"/>
          </w:rPr>
          <w:delText xml:space="preserve">thus far </w:delText>
        </w:r>
      </w:del>
      <w:r w:rsidDel="00000000" w:rsidR="00000000" w:rsidRPr="00000000">
        <w:rPr>
          <w:rtl w:val="0"/>
        </w:rPr>
        <w:t xml:space="preserve">follow established understanding, as germination and seedling survival are highly dependent upon abiotic conditions during the short period of time that plants are in those stages of their life cycles </w:t>
      </w:r>
      <w:hyperlink r:id="rId195">
        <w:r w:rsidDel="00000000" w:rsidR="00000000" w:rsidRPr="00000000">
          <w:rPr>
            <w:vertAlign w:val="baseline"/>
            <w:rtl w:val="0"/>
          </w:rPr>
          <w:t xml:space="preserve">(Larson </w:t>
        </w:r>
      </w:hyperlink>
      <w:hyperlink r:id="rId196">
        <w:r w:rsidDel="00000000" w:rsidR="00000000" w:rsidRPr="00000000">
          <w:rPr>
            <w:i w:val="1"/>
            <w:vertAlign w:val="baseline"/>
            <w:rtl w:val="0"/>
          </w:rPr>
          <w:t xml:space="preserve">et al.</w:t>
        </w:r>
      </w:hyperlink>
      <w:hyperlink r:id="rId197">
        <w:r w:rsidDel="00000000" w:rsidR="00000000" w:rsidRPr="00000000">
          <w:rPr>
            <w:vertAlign w:val="baseline"/>
            <w:rtl w:val="0"/>
          </w:rPr>
          <w:t xml:space="preserve">, 2015; O’Connor </w:t>
        </w:r>
      </w:hyperlink>
      <w:hyperlink r:id="rId198">
        <w:r w:rsidDel="00000000" w:rsidR="00000000" w:rsidRPr="00000000">
          <w:rPr>
            <w:i w:val="1"/>
            <w:vertAlign w:val="baseline"/>
            <w:rtl w:val="0"/>
          </w:rPr>
          <w:t xml:space="preserve">et al.</w:t>
        </w:r>
      </w:hyperlink>
      <w:hyperlink r:id="rId199">
        <w:r w:rsidDel="00000000" w:rsidR="00000000" w:rsidRPr="00000000">
          <w:rPr>
            <w:vertAlign w:val="baseline"/>
            <w:rtl w:val="0"/>
          </w:rPr>
          <w:t xml:space="preserve">, 2020)</w:t>
        </w:r>
      </w:hyperlink>
      <w:r w:rsidDel="00000000" w:rsidR="00000000" w:rsidRPr="00000000">
        <w:rPr>
          <w:rtl w:val="0"/>
        </w:rPr>
        <w:t xml:space="preserve">. They also align with other results in more mesic great plains post-agricultural landscapes showing that year effects resulting from interannual climate variability can persist for as much as a decade </w:t>
      </w:r>
      <w:hyperlink r:id="rId200">
        <w:r w:rsidDel="00000000" w:rsidR="00000000" w:rsidRPr="00000000">
          <w:rPr>
            <w:vertAlign w:val="baseline"/>
            <w:rtl w:val="0"/>
          </w:rPr>
          <w:t xml:space="preserve">(</w:t>
        </w:r>
      </w:hyperlink>
      <w:hyperlink r:id="rId201">
        <w:r w:rsidDel="00000000" w:rsidR="00000000" w:rsidRPr="00000000">
          <w:rPr>
            <w:color w:val="4a86e8"/>
            <w:vertAlign w:val="baseline"/>
            <w:rtl w:val="0"/>
          </w:rPr>
          <w:t xml:space="preserve">Adler and Levine, 2007; Manning and Baer, 2018; Eckhoff </w:t>
        </w:r>
      </w:hyperlink>
      <w:hyperlink r:id="rId202">
        <w:r w:rsidDel="00000000" w:rsidR="00000000" w:rsidRPr="00000000">
          <w:rPr>
            <w:i w:val="1"/>
            <w:color w:val="4a86e8"/>
            <w:vertAlign w:val="baseline"/>
            <w:rtl w:val="0"/>
          </w:rPr>
          <w:t xml:space="preserve">et al.</w:t>
        </w:r>
      </w:hyperlink>
      <w:hyperlink r:id="rId203">
        <w:r w:rsidDel="00000000" w:rsidR="00000000" w:rsidRPr="00000000">
          <w:rPr>
            <w:color w:val="4a86e8"/>
            <w:vertAlign w:val="baseline"/>
            <w:rtl w:val="0"/>
          </w:rPr>
          <w:t xml:space="preserve">, 2023</w:t>
        </w:r>
      </w:hyperlink>
      <w:hyperlink r:id="rId204">
        <w:r w:rsidDel="00000000" w:rsidR="00000000" w:rsidRPr="00000000">
          <w:rPr>
            <w:vertAlign w:val="baseline"/>
            <w:rtl w:val="0"/>
          </w:rPr>
          <w:t xml:space="preserve">)</w:t>
        </w:r>
      </w:hyperlink>
      <w:r w:rsidDel="00000000" w:rsidR="00000000" w:rsidRPr="00000000">
        <w:rPr>
          <w:rtl w:val="0"/>
        </w:rPr>
        <w:t xml:space="preserve">. </w:t>
      </w:r>
      <w:ins w:author="Adam Mahood" w:id="161" w:date="2023-09-29T15:47:38Z">
        <w:r w:rsidDel="00000000" w:rsidR="00000000" w:rsidRPr="00000000">
          <w:rPr>
            <w:rtl w:val="0"/>
          </w:rPr>
        </w:r>
      </w:ins>
    </w:p>
    <w:p w:rsidR="00000000" w:rsidDel="00000000" w:rsidP="00000000" w:rsidRDefault="00000000" w:rsidRPr="00000000" w14:paraId="00000052">
      <w:pPr>
        <w:spacing w:line="480" w:lineRule="auto"/>
        <w:ind w:left="0" w:firstLine="0"/>
        <w:rPr>
          <w:ins w:author="Adam Mahood" w:id="161" w:date="2023-09-29T15:47:38Z"/>
        </w:rPr>
      </w:pPr>
      <w:ins w:author="Adam Mahood" w:id="161" w:date="2023-09-29T15:47:38Z">
        <w:r w:rsidDel="00000000" w:rsidR="00000000" w:rsidRPr="00000000">
          <w:rPr>
            <w:rtl w:val="0"/>
          </w:rPr>
        </w:r>
      </w:ins>
    </w:p>
    <w:p w:rsidR="00000000" w:rsidDel="00000000" w:rsidP="00000000" w:rsidRDefault="00000000" w:rsidRPr="00000000" w14:paraId="00000053">
      <w:pPr>
        <w:spacing w:line="480" w:lineRule="auto"/>
        <w:ind w:left="0" w:firstLine="0"/>
        <w:rPr/>
      </w:pPr>
      <w:ins w:author="Adam Mahood" w:id="161" w:date="2023-09-29T15:47:38Z">
        <w:r w:rsidDel="00000000" w:rsidR="00000000" w:rsidRPr="00000000">
          <w:rPr>
            <w:rtl w:val="0"/>
          </w:rPr>
          <w:t xml:space="preserve">There is some uncertainty about </w:t>
        </w:r>
        <w:del w:author="Dave Barnard" w:id="162" w:date="2023-12-23T20:10:06Z">
          <w:r w:rsidDel="00000000" w:rsidR="00000000" w:rsidRPr="00000000">
            <w:rPr>
              <w:rtl w:val="0"/>
            </w:rPr>
            <w:delText xml:space="preserve">exactly </w:delText>
          </w:r>
        </w:del>
        <w:r w:rsidDel="00000000" w:rsidR="00000000" w:rsidRPr="00000000">
          <w:rPr>
            <w:rtl w:val="0"/>
          </w:rPr>
          <w:t xml:space="preserve">why </w:t>
        </w:r>
        <w:del w:author="Dave Barnard" w:id="163" w:date="2023-12-23T20:10:10Z">
          <w:r w:rsidDel="00000000" w:rsidR="00000000" w:rsidRPr="00000000">
            <w:rPr>
              <w:rtl w:val="0"/>
            </w:rPr>
            <w:delText xml:space="preserve">the </w:delText>
          </w:r>
        </w:del>
        <w:r w:rsidDel="00000000" w:rsidR="00000000" w:rsidRPr="00000000">
          <w:rPr>
            <w:rtl w:val="0"/>
          </w:rPr>
          <w:t xml:space="preserve">soil moisture was different for the two seed applications. We believe weather was the main driver, but it is possible that this was complicated </w:t>
        </w:r>
        <w:del w:author="Dave Barnard" w:id="164" w:date="2023-12-23T20:10:19Z">
          <w:r w:rsidDel="00000000" w:rsidR="00000000" w:rsidRPr="00000000">
            <w:rPr>
              <w:rtl w:val="0"/>
            </w:rPr>
            <w:delText xml:space="preserve">slightly </w:delText>
          </w:r>
        </w:del>
        <w:r w:rsidDel="00000000" w:rsidR="00000000" w:rsidRPr="00000000">
          <w:rPr>
            <w:rtl w:val="0"/>
          </w:rPr>
          <w:t xml:space="preserve">by differential management pre-planting. The first planting was </w:t>
        </w:r>
        <w:r w:rsidDel="00000000" w:rsidR="00000000" w:rsidRPr="00000000">
          <w:rPr>
            <w:rtl w:val="0"/>
          </w:rPr>
          <w:t xml:space="preserve">preceded</w:t>
        </w:r>
        <w:r w:rsidDel="00000000" w:rsidR="00000000" w:rsidRPr="00000000">
          <w:rPr>
            <w:rtl w:val="0"/>
          </w:rPr>
          <w:t xml:space="preserve"> by wheat harvest in July 2012 and subsequent shallow tillage to maintain the fallow state, and</w:t>
        </w:r>
        <w:r w:rsidDel="00000000" w:rsidR="00000000" w:rsidRPr="00000000">
          <w:rPr>
            <w:rtl w:val="0"/>
          </w:rPr>
          <w:t xml:space="preserve"> the wheat stubble and residue may have provided some mulching effect</w:t>
        </w:r>
      </w:ins>
      <w:ins w:author="Dave Barnard" w:id="165" w:date="2023-12-23T20:10:38Z">
        <w:r w:rsidDel="00000000" w:rsidR="00000000" w:rsidRPr="00000000">
          <w:rPr>
            <w:rtl w:val="0"/>
          </w:rPr>
          <w:t xml:space="preserve">, limiting evaportive losses</w:t>
        </w:r>
      </w:ins>
      <w:ins w:author="Adam Mahood" w:id="161" w:date="2023-09-29T15:47:38Z">
        <w:r w:rsidDel="00000000" w:rsidR="00000000" w:rsidRPr="00000000">
          <w:rPr>
            <w:rtl w:val="0"/>
          </w:rPr>
          <w:t xml:space="preserve">. For the second planting, the wheat crop was unproductive and not harvested, with less stem density than the prior year’s wheat residue and stubble, but </w:t>
        </w:r>
      </w:ins>
      <w:ins w:author="Dave Barnard" w:id="166" w:date="2023-12-23T20:10:53Z">
        <w:r w:rsidDel="00000000" w:rsidR="00000000" w:rsidRPr="00000000">
          <w:rPr>
            <w:rtl w:val="0"/>
          </w:rPr>
          <w:t xml:space="preserve">with </w:t>
        </w:r>
      </w:ins>
      <w:ins w:author="Adam Mahood" w:id="161" w:date="2023-09-29T15:47:38Z">
        <w:r w:rsidDel="00000000" w:rsidR="00000000" w:rsidRPr="00000000">
          <w:rPr>
            <w:rtl w:val="0"/>
          </w:rPr>
          <w:t xml:space="preserve">greater standing biomass. It is possible that shading/mulching was greater in these strips, but we </w:t>
        </w:r>
      </w:ins>
      <w:ins w:author="Dave Barnard" w:id="167" w:date="2023-12-23T20:11:24Z">
        <w:r w:rsidDel="00000000" w:rsidR="00000000" w:rsidRPr="00000000">
          <w:rPr>
            <w:rtl w:val="0"/>
          </w:rPr>
          <w:t xml:space="preserve">argue</w:t>
        </w:r>
      </w:ins>
      <w:ins w:author="Adam Mahood" w:id="161" w:date="2023-09-29T15:47:38Z">
        <w:del w:author="Dave Barnard" w:id="167" w:date="2023-12-23T20:11:24Z">
          <w:r w:rsidDel="00000000" w:rsidR="00000000" w:rsidRPr="00000000">
            <w:rPr>
              <w:rtl w:val="0"/>
            </w:rPr>
            <w:delText xml:space="preserve">believe </w:delText>
          </w:r>
        </w:del>
        <w:r w:rsidDel="00000000" w:rsidR="00000000" w:rsidRPr="00000000">
          <w:rPr>
            <w:rtl w:val="0"/>
          </w:rPr>
          <w:t xml:space="preserve">these effects would have been minimal. We included strip identity and planting year as random and fixed effects, respectively, in the JSDM </w:t>
        </w:r>
        <w:del w:author="Dave Barnard" w:id="168" w:date="2023-12-23T20:11:52Z">
          <w:r w:rsidDel="00000000" w:rsidR="00000000" w:rsidRPr="00000000">
            <w:rPr>
              <w:rtl w:val="0"/>
            </w:rPr>
            <w:delText xml:space="preserve">to take such effects into account, </w:delText>
          </w:r>
        </w:del>
        <w:r w:rsidDel="00000000" w:rsidR="00000000" w:rsidRPr="00000000">
          <w:rPr>
            <w:rtl w:val="0"/>
          </w:rPr>
          <w:t xml:space="preserve">and those terms had minimal effects. Planting year had neutral effects on every species and explained 4.9% of the variation for the average species, while strip identity explained 3.5% on average. These potential confounding effects would not invalidate </w:t>
        </w:r>
        <w:r w:rsidDel="00000000" w:rsidR="00000000" w:rsidRPr="00000000">
          <w:rPr>
            <w:rtl w:val="0"/>
          </w:rPr>
          <w:t xml:space="preserve">the</w:t>
        </w:r>
        <w:r w:rsidDel="00000000" w:rsidR="00000000" w:rsidRPr="00000000">
          <w:rPr>
            <w:rtl w:val="0"/>
          </w:rPr>
          <w:t xml:space="preserve"> model since we used direct measurements of soil moisture rather than downscaled climate data.</w:t>
        </w:r>
      </w:ins>
      <w:r w:rsidDel="00000000" w:rsidR="00000000" w:rsidRPr="00000000">
        <w:rPr>
          <w:rtl w:val="0"/>
        </w:rPr>
      </w:r>
    </w:p>
    <w:p w:rsidR="00000000" w:rsidDel="00000000" w:rsidP="00000000" w:rsidRDefault="00000000" w:rsidRPr="00000000" w14:paraId="00000054">
      <w:pPr>
        <w:spacing w:line="480" w:lineRule="auto"/>
        <w:rPr/>
      </w:pPr>
      <w:r w:rsidDel="00000000" w:rsidR="00000000" w:rsidRPr="00000000">
        <w:rPr>
          <w:rtl w:val="0"/>
        </w:rPr>
      </w:r>
    </w:p>
    <w:p w:rsidR="00000000" w:rsidDel="00000000" w:rsidP="00000000" w:rsidRDefault="00000000" w:rsidRPr="00000000" w14:paraId="00000055">
      <w:pPr>
        <w:spacing w:line="480" w:lineRule="auto"/>
        <w:rPr/>
      </w:pPr>
      <w:r w:rsidDel="00000000" w:rsidR="00000000" w:rsidRPr="00000000">
        <w:rPr>
          <w:rtl w:val="0"/>
        </w:rPr>
        <w:t xml:space="preserve">There were positive residual associations between grasses and forbs in both introduced annual groups (G1) and native species groups (G2)</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Fig. 5</w:t>
      </w:r>
      <w:del w:author="Adam Mahood" w:id="169" w:date="2023-12-13T21:43:43Z">
        <w:r w:rsidDel="00000000" w:rsidR="00000000" w:rsidRPr="00000000">
          <w:rPr>
            <w:b w:val="1"/>
            <w:rtl w:val="0"/>
          </w:rPr>
          <w:delText xml:space="preserve">4</w:delText>
        </w:r>
      </w:del>
      <w:r w:rsidDel="00000000" w:rsidR="00000000" w:rsidRPr="00000000">
        <w:rPr>
          <w:rtl w:val="0"/>
        </w:rPr>
        <w:t xml:space="preserve">). </w:t>
      </w:r>
      <w:r w:rsidDel="00000000" w:rsidR="00000000" w:rsidRPr="00000000">
        <w:rPr>
          <w:rtl w:val="0"/>
        </w:rPr>
        <w:t xml:space="preserve">Grass-forb mutualism</w:t>
      </w:r>
      <w:r w:rsidDel="00000000" w:rsidR="00000000" w:rsidRPr="00000000">
        <w:rPr>
          <w:rtl w:val="0"/>
        </w:rPr>
        <w:t xml:space="preserve">s may be an adaptation to interannual climate variability in grasslands </w:t>
      </w:r>
      <w:hyperlink r:id="rId205">
        <w:r w:rsidDel="00000000" w:rsidR="00000000" w:rsidRPr="00000000">
          <w:rPr>
            <w:vertAlign w:val="baseline"/>
            <w:rtl w:val="0"/>
          </w:rPr>
          <w:t xml:space="preserve">(</w:t>
        </w:r>
      </w:hyperlink>
      <w:hyperlink r:id="rId206">
        <w:r w:rsidDel="00000000" w:rsidR="00000000" w:rsidRPr="00000000">
          <w:rPr>
            <w:color w:val="4a86e8"/>
            <w:vertAlign w:val="baseline"/>
            <w:rtl w:val="0"/>
          </w:rPr>
          <w:t xml:space="preserve">Hallett </w:t>
        </w:r>
      </w:hyperlink>
      <w:hyperlink r:id="rId207">
        <w:r w:rsidDel="00000000" w:rsidR="00000000" w:rsidRPr="00000000">
          <w:rPr>
            <w:i w:val="1"/>
            <w:color w:val="4a86e8"/>
            <w:vertAlign w:val="baseline"/>
            <w:rtl w:val="0"/>
          </w:rPr>
          <w:t xml:space="preserve">et al.</w:t>
        </w:r>
      </w:hyperlink>
      <w:hyperlink r:id="rId208">
        <w:r w:rsidDel="00000000" w:rsidR="00000000" w:rsidRPr="00000000">
          <w:rPr>
            <w:color w:val="4a86e8"/>
            <w:vertAlign w:val="baseline"/>
            <w:rtl w:val="0"/>
          </w:rPr>
          <w:t xml:space="preserve">, 2019</w:t>
        </w:r>
      </w:hyperlink>
      <w:hyperlink r:id="rId209">
        <w:r w:rsidDel="00000000" w:rsidR="00000000" w:rsidRPr="00000000">
          <w:rPr>
            <w:vertAlign w:val="baseline"/>
            <w:rtl w:val="0"/>
          </w:rPr>
          <w:t xml:space="preserve">)</w:t>
        </w:r>
      </w:hyperlink>
      <w:r w:rsidDel="00000000" w:rsidR="00000000" w:rsidRPr="00000000">
        <w:rPr>
          <w:rtl w:val="0"/>
        </w:rPr>
        <w:t xml:space="preserve">. Native grasses positively associated with each other in </w:t>
      </w:r>
      <w:ins w:author="Adam Mahood" w:id="170" w:date="2023-09-28T18:55:40Z">
        <w:r w:rsidDel="00000000" w:rsidR="00000000" w:rsidRPr="00000000">
          <w:rPr>
            <w:rtl w:val="0"/>
          </w:rPr>
          <w:t xml:space="preserve">G2</w:t>
        </w:r>
      </w:ins>
      <w:del w:author="Adam Mahood" w:id="170" w:date="2023-09-28T18:55:40Z">
        <w:r w:rsidDel="00000000" w:rsidR="00000000" w:rsidRPr="00000000">
          <w:rPr>
            <w:rtl w:val="0"/>
          </w:rPr>
          <w:delText xml:space="preserve">G1 </w:delText>
        </w:r>
      </w:del>
      <w:r w:rsidDel="00000000" w:rsidR="00000000" w:rsidRPr="00000000">
        <w:rPr>
          <w:rtl w:val="0"/>
        </w:rPr>
        <w:t xml:space="preserve">suggests facilitation between species, and so planting these species together may increase their probability of persistence. Future research over a broader geographical range </w:t>
      </w:r>
      <w:ins w:author="Dave Barnard" w:id="171" w:date="2023-12-23T20:14:51Z">
        <w:r w:rsidDel="00000000" w:rsidR="00000000" w:rsidRPr="00000000">
          <w:rPr>
            <w:rtl w:val="0"/>
          </w:rPr>
          <w:t xml:space="preserve">that includes</w:t>
        </w:r>
      </w:ins>
      <w:del w:author="Dave Barnard" w:id="171" w:date="2023-12-23T20:14:51Z">
        <w:r w:rsidDel="00000000" w:rsidR="00000000" w:rsidRPr="00000000">
          <w:rPr>
            <w:rtl w:val="0"/>
          </w:rPr>
          <w:delText xml:space="preserve">and</w:delText>
        </w:r>
      </w:del>
      <w:r w:rsidDel="00000000" w:rsidR="00000000" w:rsidRPr="00000000">
        <w:rPr>
          <w:rtl w:val="0"/>
        </w:rPr>
        <w:t xml:space="preserve"> more species could examine inter-specific associations in </w:t>
      </w:r>
      <w:ins w:author="Dave Barnard" w:id="172" w:date="2023-12-23T20:14:57Z">
        <w:r w:rsidDel="00000000" w:rsidR="00000000" w:rsidRPr="00000000">
          <w:rPr>
            <w:rtl w:val="0"/>
          </w:rPr>
          <w:t xml:space="preserve">greater</w:t>
        </w:r>
      </w:ins>
      <w:del w:author="Dave Barnard" w:id="172" w:date="2023-12-23T20:14:57Z">
        <w:r w:rsidDel="00000000" w:rsidR="00000000" w:rsidRPr="00000000">
          <w:rPr>
            <w:rtl w:val="0"/>
          </w:rPr>
          <w:delText xml:space="preserve">more </w:delText>
        </w:r>
      </w:del>
      <w:r w:rsidDel="00000000" w:rsidR="00000000" w:rsidRPr="00000000">
        <w:rPr>
          <w:rtl w:val="0"/>
        </w:rPr>
        <w:t xml:space="preserve">detail, and </w:t>
      </w:r>
      <w:del w:author="Dave Barnard" w:id="173" w:date="2023-12-23T20:15:04Z">
        <w:r w:rsidDel="00000000" w:rsidR="00000000" w:rsidRPr="00000000">
          <w:rPr>
            <w:rtl w:val="0"/>
          </w:rPr>
          <w:delText xml:space="preserve">perhaps </w:delText>
        </w:r>
      </w:del>
      <w:r w:rsidDel="00000000" w:rsidR="00000000" w:rsidRPr="00000000">
        <w:rPr>
          <w:rtl w:val="0"/>
        </w:rPr>
        <w:t xml:space="preserve">provide insight on which species to seed together in order to incorporate facilitative interactions </w:t>
      </w:r>
      <w:del w:author="Dave Barnard" w:id="174" w:date="2023-12-23T20:15:27Z">
        <w:r w:rsidDel="00000000" w:rsidR="00000000" w:rsidRPr="00000000">
          <w:rPr>
            <w:rtl w:val="0"/>
          </w:rPr>
          <w:delText xml:space="preserve">between species </w:delText>
        </w:r>
      </w:del>
      <w:r w:rsidDel="00000000" w:rsidR="00000000" w:rsidRPr="00000000">
        <w:rPr>
          <w:rtl w:val="0"/>
        </w:rPr>
        <w:t xml:space="preserve">with different climatic responses to </w:t>
      </w:r>
      <w:del w:author="Dave Barnard" w:id="175" w:date="2023-12-23T20:15:40Z">
        <w:r w:rsidDel="00000000" w:rsidR="00000000" w:rsidRPr="00000000">
          <w:rPr>
            <w:rtl w:val="0"/>
          </w:rPr>
          <w:delText xml:space="preserve">enhance bet-hedging strategies</w:delText>
        </w:r>
      </w:del>
      <w:ins w:author="Dave Barnard" w:id="175" w:date="2023-12-23T20:15:40Z">
        <w:r w:rsidDel="00000000" w:rsidR="00000000" w:rsidRPr="00000000">
          <w:rPr>
            <w:rtl w:val="0"/>
          </w:rPr>
          <w:t xml:space="preserve">improve restoration outcomes</w:t>
        </w:r>
      </w:ins>
      <w:r w:rsidDel="00000000" w:rsidR="00000000" w:rsidRPr="00000000">
        <w:rPr>
          <w:rtl w:val="0"/>
        </w:rPr>
        <w:t xml:space="preserve">. P</w:t>
      </w:r>
      <w:r w:rsidDel="00000000" w:rsidR="00000000" w:rsidRPr="00000000">
        <w:rPr>
          <w:rtl w:val="0"/>
        </w:rPr>
        <w:t xml:space="preserve">ositive association of non-seeded</w:t>
      </w:r>
      <w:del w:author="Dave Barnard" w:id="176" w:date="2023-12-23T20:16:25Z">
        <w:r w:rsidDel="00000000" w:rsidR="00000000" w:rsidRPr="00000000">
          <w:rPr>
            <w:rtl w:val="0"/>
          </w:rPr>
          <w:delText xml:space="preserve">,</w:delText>
        </w:r>
      </w:del>
      <w:r w:rsidDel="00000000" w:rsidR="00000000" w:rsidRPr="00000000">
        <w:rPr>
          <w:rtl w:val="0"/>
        </w:rPr>
        <w:t xml:space="preserve"> native forbs with native grasses within </w:t>
      </w:r>
      <w:ins w:author="Adam Mahood" w:id="177" w:date="2023-09-21T22:41:37Z">
        <w:r w:rsidDel="00000000" w:rsidR="00000000" w:rsidRPr="00000000">
          <w:rPr>
            <w:rtl w:val="0"/>
          </w:rPr>
          <w:t xml:space="preserve">G2</w:t>
        </w:r>
      </w:ins>
      <w:del w:author="Adam Mahood" w:id="177" w:date="2023-09-21T22:41:37Z">
        <w:r w:rsidDel="00000000" w:rsidR="00000000" w:rsidRPr="00000000">
          <w:rPr>
            <w:rtl w:val="0"/>
          </w:rPr>
          <w:delText xml:space="preserve">G1</w:delText>
        </w:r>
      </w:del>
      <w:r w:rsidDel="00000000" w:rsidR="00000000" w:rsidRPr="00000000">
        <w:rPr>
          <w:rtl w:val="0"/>
        </w:rPr>
        <w:t xml:space="preserve"> (</w:t>
      </w:r>
      <w:r w:rsidDel="00000000" w:rsidR="00000000" w:rsidRPr="00000000">
        <w:rPr>
          <w:b w:val="1"/>
          <w:rtl w:val="0"/>
        </w:rPr>
        <w:t xml:space="preserve">Fig. 5</w:t>
      </w:r>
      <w:del w:author="Adam Mahood" w:id="178" w:date="2023-12-13T21:43:46Z">
        <w:r w:rsidDel="00000000" w:rsidR="00000000" w:rsidRPr="00000000">
          <w:rPr>
            <w:b w:val="1"/>
            <w:rtl w:val="0"/>
          </w:rPr>
          <w:delText xml:space="preserve">4</w:delText>
        </w:r>
      </w:del>
      <w:r w:rsidDel="00000000" w:rsidR="00000000" w:rsidRPr="00000000">
        <w:rPr>
          <w:b w:val="1"/>
          <w:rtl w:val="0"/>
        </w:rPr>
        <w:t xml:space="preserve">)</w:t>
      </w:r>
      <w:r w:rsidDel="00000000" w:rsidR="00000000" w:rsidRPr="00000000">
        <w:rPr>
          <w:rtl w:val="0"/>
        </w:rPr>
        <w:t xml:space="preserve"> highlights the potential for </w:t>
      </w:r>
      <w:del w:author="Dave Barnard" w:id="179" w:date="2023-12-23T20:16:41Z">
        <w:r w:rsidDel="00000000" w:rsidR="00000000" w:rsidRPr="00000000">
          <w:rPr>
            <w:rtl w:val="0"/>
          </w:rPr>
          <w:delText xml:space="preserve">even </w:delText>
        </w:r>
      </w:del>
      <w:r w:rsidDel="00000000" w:rsidR="00000000" w:rsidRPr="00000000">
        <w:rPr>
          <w:rtl w:val="0"/>
        </w:rPr>
        <w:t xml:space="preserve">low-diversity CRP treatments</w:t>
      </w:r>
      <w:ins w:author="Dave Barnard" w:id="180" w:date="2023-12-23T20:16:45Z">
        <w:r w:rsidDel="00000000" w:rsidR="00000000" w:rsidRPr="00000000">
          <w:rPr>
            <w:rtl w:val="0"/>
          </w:rPr>
          <w:t xml:space="preserve">,</w:t>
        </w:r>
      </w:ins>
      <w:r w:rsidDel="00000000" w:rsidR="00000000" w:rsidRPr="00000000">
        <w:rPr>
          <w:rtl w:val="0"/>
        </w:rPr>
        <w:t xml:space="preserve"> such as</w:t>
      </w:r>
      <w:ins w:author="Adam Mahood" w:id="181" w:date="2023-12-26T17:12:23Z">
        <w:r w:rsidDel="00000000" w:rsidR="00000000" w:rsidRPr="00000000">
          <w:rPr>
            <w:rtl w:val="0"/>
          </w:rPr>
          <w:t xml:space="preserve"> that </w:t>
        </w:r>
      </w:ins>
      <w:del w:author="Adam Mahood" w:id="181" w:date="2023-12-26T17:12:23Z">
        <w:r w:rsidDel="00000000" w:rsidR="00000000" w:rsidRPr="00000000">
          <w:rPr>
            <w:rtl w:val="0"/>
          </w:rPr>
          <w:delText xml:space="preserve"> </w:delText>
        </w:r>
      </w:del>
      <w:ins w:author="Dave Barnard" w:id="182" w:date="2023-12-23T20:16:55Z">
        <w:r w:rsidDel="00000000" w:rsidR="00000000" w:rsidRPr="00000000">
          <w:rPr>
            <w:rtl w:val="0"/>
          </w:rPr>
          <w:t xml:space="preserve">included in this study,</w:t>
        </w:r>
      </w:ins>
      <w:del w:author="Dave Barnard" w:id="182" w:date="2023-12-23T20:16:55Z">
        <w:r w:rsidDel="00000000" w:rsidR="00000000" w:rsidRPr="00000000">
          <w:rPr>
            <w:rtl w:val="0"/>
          </w:rPr>
          <w:delText xml:space="preserve">the one studied here</w:delText>
        </w:r>
      </w:del>
      <w:r w:rsidDel="00000000" w:rsidR="00000000" w:rsidRPr="00000000">
        <w:rPr>
          <w:rtl w:val="0"/>
        </w:rPr>
        <w:t xml:space="preserve"> to facilitate volunteer establishment of native plants from nearby areas or from the seed bank over long periods of time. Positive residual correlations also existed between</w:t>
      </w:r>
      <w:r w:rsidDel="00000000" w:rsidR="00000000" w:rsidRPr="00000000">
        <w:rPr>
          <w:i w:val="1"/>
          <w:rtl w:val="0"/>
        </w:rPr>
        <w:t xml:space="preserve"> B. tectorum</w:t>
      </w:r>
      <w:r w:rsidDel="00000000" w:rsidR="00000000" w:rsidRPr="00000000">
        <w:rPr>
          <w:rtl w:val="0"/>
        </w:rPr>
        <w:t xml:space="preserve"> and </w:t>
      </w:r>
      <w:r w:rsidDel="00000000" w:rsidR="00000000" w:rsidRPr="00000000">
        <w:rPr>
          <w:i w:val="1"/>
          <w:rtl w:val="0"/>
        </w:rPr>
        <w:t xml:space="preserve">B. scoparia</w:t>
      </w:r>
      <w:r w:rsidDel="00000000" w:rsidR="00000000" w:rsidRPr="00000000">
        <w:rPr>
          <w:rtl w:val="0"/>
        </w:rPr>
        <w:t xml:space="preserve"> (</w:t>
      </w:r>
      <w:ins w:author="Adam Mahood" w:id="183" w:date="2023-09-21T22:41:44Z">
        <w:r w:rsidDel="00000000" w:rsidR="00000000" w:rsidRPr="00000000">
          <w:rPr>
            <w:rtl w:val="0"/>
          </w:rPr>
          <w:t xml:space="preserve">G1</w:t>
        </w:r>
      </w:ins>
      <w:del w:author="Adam Mahood" w:id="183" w:date="2023-09-21T22:41:44Z">
        <w:r w:rsidDel="00000000" w:rsidR="00000000" w:rsidRPr="00000000">
          <w:rPr>
            <w:rtl w:val="0"/>
          </w:rPr>
          <w:delText xml:space="preserve">G2</w:delText>
        </w:r>
      </w:del>
      <w:r w:rsidDel="00000000" w:rsidR="00000000" w:rsidRPr="00000000">
        <w:rPr>
          <w:rtl w:val="0"/>
        </w:rPr>
        <w:t xml:space="preserve">)</w:t>
      </w:r>
      <w:r w:rsidDel="00000000" w:rsidR="00000000" w:rsidRPr="00000000">
        <w:rPr>
          <w:rtl w:val="0"/>
        </w:rPr>
        <w:t xml:space="preserve">, and this group had negative associations with the mostly native </w:t>
      </w:r>
      <w:ins w:author="Adam Mahood" w:id="184" w:date="2023-09-21T22:41:50Z">
        <w:r w:rsidDel="00000000" w:rsidR="00000000" w:rsidRPr="00000000">
          <w:rPr>
            <w:rtl w:val="0"/>
          </w:rPr>
          <w:t xml:space="preserve">G2</w:t>
        </w:r>
      </w:ins>
      <w:del w:author="Adam Mahood" w:id="184" w:date="2023-09-21T22:41:50Z">
        <w:r w:rsidDel="00000000" w:rsidR="00000000" w:rsidRPr="00000000">
          <w:rPr>
            <w:rtl w:val="0"/>
          </w:rPr>
          <w:delText xml:space="preserve">G1</w:delText>
        </w:r>
      </w:del>
      <w:r w:rsidDel="00000000" w:rsidR="00000000" w:rsidRPr="00000000">
        <w:rPr>
          <w:rtl w:val="0"/>
        </w:rPr>
        <w:t xml:space="preserve">. This suggests that introduced annual forbs may play a role in facilitating the persistence and dominance of introduced annual grasses. R</w:t>
      </w:r>
      <w:r w:rsidDel="00000000" w:rsidR="00000000" w:rsidRPr="00000000">
        <w:rPr>
          <w:rtl w:val="0"/>
        </w:rPr>
        <w:t xml:space="preserve">esidual correlations in occurrence should be viewed skeptically because they are not necessarily definitive evidence of mechanistic interactions between species </w:t>
      </w:r>
      <w:hyperlink r:id="rId210">
        <w:r w:rsidDel="00000000" w:rsidR="00000000" w:rsidRPr="00000000">
          <w:rPr>
            <w:vertAlign w:val="baseline"/>
            <w:rtl w:val="0"/>
          </w:rPr>
          <w:t xml:space="preserve">(</w:t>
        </w:r>
      </w:hyperlink>
      <w:hyperlink r:id="rId211">
        <w:r w:rsidDel="00000000" w:rsidR="00000000" w:rsidRPr="00000000">
          <w:rPr>
            <w:color w:val="4a86e8"/>
            <w:vertAlign w:val="baseline"/>
            <w:rtl w:val="0"/>
          </w:rPr>
          <w:t xml:space="preserve">Blanchet, Cazelles and Gravel, 2020</w:t>
        </w:r>
      </w:hyperlink>
      <w:hyperlink r:id="rId212">
        <w:r w:rsidDel="00000000" w:rsidR="00000000" w:rsidRPr="00000000">
          <w:rPr>
            <w:vertAlign w:val="baseline"/>
            <w:rtl w:val="0"/>
          </w:rPr>
          <w:t xml:space="preserve">)</w:t>
        </w:r>
      </w:hyperlink>
      <w:r w:rsidDel="00000000" w:rsidR="00000000" w:rsidRPr="00000000">
        <w:rPr>
          <w:rtl w:val="0"/>
        </w:rPr>
        <w:t xml:space="preserve">. Still, if there were mechanistic interactions between species, we would likely see residual correlations in their occurrence.</w:t>
      </w:r>
      <w:r w:rsidDel="00000000" w:rsidR="00000000" w:rsidRPr="00000000">
        <w:rPr>
          <w:rtl w:val="0"/>
        </w:rPr>
        <w:t xml:space="preserve"> With this in mind, we used abundance data to explore the interaction between </w:t>
      </w:r>
      <w:r w:rsidDel="00000000" w:rsidR="00000000" w:rsidRPr="00000000">
        <w:rPr>
          <w:i w:val="1"/>
          <w:rtl w:val="0"/>
        </w:rPr>
        <w:t xml:space="preserve">B. tectorum</w:t>
      </w:r>
      <w:r w:rsidDel="00000000" w:rsidR="00000000" w:rsidRPr="00000000">
        <w:rPr>
          <w:rtl w:val="0"/>
        </w:rPr>
        <w:t xml:space="preserve"> and </w:t>
      </w:r>
      <w:r w:rsidDel="00000000" w:rsidR="00000000" w:rsidRPr="00000000">
        <w:rPr>
          <w:i w:val="1"/>
          <w:rtl w:val="0"/>
        </w:rPr>
        <w:t xml:space="preserve">P. smithii</w:t>
      </w:r>
      <w:r w:rsidDel="00000000" w:rsidR="00000000" w:rsidRPr="00000000">
        <w:rPr>
          <w:rtl w:val="0"/>
        </w:rPr>
        <w:t xml:space="preserve"> in more detail. </w:t>
      </w:r>
    </w:p>
    <w:p w:rsidR="00000000" w:rsidDel="00000000" w:rsidP="00000000" w:rsidRDefault="00000000" w:rsidRPr="00000000" w14:paraId="00000056">
      <w:pPr>
        <w:spacing w:line="480" w:lineRule="auto"/>
        <w:rPr/>
      </w:pPr>
      <w:r w:rsidDel="00000000" w:rsidR="00000000" w:rsidRPr="00000000">
        <w:rPr>
          <w:rtl w:val="0"/>
        </w:rPr>
      </w:r>
    </w:p>
    <w:p w:rsidR="00000000" w:rsidDel="00000000" w:rsidP="00000000" w:rsidRDefault="00000000" w:rsidRPr="00000000" w14:paraId="00000057">
      <w:pPr>
        <w:spacing w:line="480" w:lineRule="auto"/>
        <w:rPr/>
      </w:pPr>
      <w:r w:rsidDel="00000000" w:rsidR="00000000" w:rsidRPr="00000000">
        <w:rPr>
          <w:i w:val="1"/>
          <w:rtl w:val="0"/>
        </w:rPr>
        <w:t xml:space="preserve">Bromus tectorum</w:t>
      </w:r>
      <w:r w:rsidDel="00000000" w:rsidR="00000000" w:rsidRPr="00000000">
        <w:rPr>
          <w:rtl w:val="0"/>
        </w:rPr>
        <w:t xml:space="preserve"> is one of the most problematic introduced annual grasses in the western US </w:t>
      </w:r>
      <w:hyperlink r:id="rId213">
        <w:r w:rsidDel="00000000" w:rsidR="00000000" w:rsidRPr="00000000">
          <w:rPr>
            <w:vertAlign w:val="baseline"/>
            <w:rtl w:val="0"/>
          </w:rPr>
          <w:t xml:space="preserve">(Mack, 1981)</w:t>
        </w:r>
      </w:hyperlink>
      <w:r w:rsidDel="00000000" w:rsidR="00000000" w:rsidRPr="00000000">
        <w:rPr>
          <w:rtl w:val="0"/>
        </w:rPr>
        <w:t xml:space="preserve">. The work here adds to the evidence that it can have detrimental effects on plant communities in the short-grass prairie as well </w:t>
      </w:r>
      <w:hyperlink r:id="rId214">
        <w:r w:rsidDel="00000000" w:rsidR="00000000" w:rsidRPr="00000000">
          <w:rPr>
            <w:vertAlign w:val="baseline"/>
            <w:rtl w:val="0"/>
          </w:rPr>
          <w:t xml:space="preserve">(</w:t>
        </w:r>
      </w:hyperlink>
      <w:hyperlink r:id="rId215">
        <w:r w:rsidDel="00000000" w:rsidR="00000000" w:rsidRPr="00000000">
          <w:rPr>
            <w:color w:val="4a86e8"/>
            <w:vertAlign w:val="baseline"/>
            <w:rtl w:val="0"/>
          </w:rPr>
          <w:t xml:space="preserve">Prevéy and Seastedt, 2014</w:t>
        </w:r>
      </w:hyperlink>
      <w:hyperlink r:id="rId216">
        <w:r w:rsidDel="00000000" w:rsidR="00000000" w:rsidRPr="00000000">
          <w:rPr>
            <w:vertAlign w:val="baseline"/>
            <w:rtl w:val="0"/>
          </w:rPr>
          <w:t xml:space="preserve">)</w:t>
        </w:r>
      </w:hyperlink>
      <w:r w:rsidDel="00000000" w:rsidR="00000000" w:rsidRPr="00000000">
        <w:rPr>
          <w:rtl w:val="0"/>
        </w:rPr>
        <w:t xml:space="preserve">. </w:t>
      </w:r>
      <w:r w:rsidDel="00000000" w:rsidR="00000000" w:rsidRPr="00000000">
        <w:rPr>
          <w:i w:val="1"/>
          <w:rtl w:val="0"/>
        </w:rPr>
        <w:t xml:space="preserve">P. smithii</w:t>
      </w:r>
      <w:r w:rsidDel="00000000" w:rsidR="00000000" w:rsidRPr="00000000">
        <w:rPr>
          <w:rtl w:val="0"/>
        </w:rPr>
        <w:t xml:space="preserve"> may be tractable as a competitively dominant native that may have a competitive advantage over </w:t>
      </w:r>
      <w:r w:rsidDel="00000000" w:rsidR="00000000" w:rsidRPr="00000000">
        <w:rPr>
          <w:i w:val="1"/>
          <w:rtl w:val="0"/>
        </w:rPr>
        <w:t xml:space="preserve">B. tectorum</w:t>
      </w:r>
      <w:r w:rsidDel="00000000" w:rsidR="00000000" w:rsidRPr="00000000">
        <w:rPr>
          <w:rtl w:val="0"/>
        </w:rPr>
        <w:t xml:space="preserve"> and other introduced annuals in seed mixes (</w:t>
      </w:r>
      <w:r w:rsidDel="00000000" w:rsidR="00000000" w:rsidRPr="00000000">
        <w:rPr>
          <w:b w:val="1"/>
          <w:rtl w:val="0"/>
        </w:rPr>
        <w:t xml:space="preserve">Fig. 5</w:t>
      </w:r>
      <w:del w:author="Adam Mahood" w:id="185" w:date="2023-12-13T21:43:51Z">
        <w:r w:rsidDel="00000000" w:rsidR="00000000" w:rsidRPr="00000000">
          <w:rPr>
            <w:b w:val="1"/>
            <w:rtl w:val="0"/>
          </w:rPr>
          <w:delText xml:space="preserve">4</w:delText>
        </w:r>
      </w:del>
      <w:r w:rsidDel="00000000" w:rsidR="00000000" w:rsidRPr="00000000">
        <w:rPr>
          <w:rtl w:val="0"/>
        </w:rPr>
        <w:t xml:space="preserve">). The effect of </w:t>
      </w:r>
      <w:r w:rsidDel="00000000" w:rsidR="00000000" w:rsidRPr="00000000">
        <w:rPr>
          <w:i w:val="1"/>
          <w:rtl w:val="0"/>
        </w:rPr>
        <w:t xml:space="preserve">B. tectorum</w:t>
      </w:r>
      <w:r w:rsidDel="00000000" w:rsidR="00000000" w:rsidRPr="00000000">
        <w:rPr>
          <w:rtl w:val="0"/>
        </w:rPr>
        <w:t xml:space="preserve"> abundance on </w:t>
      </w:r>
      <w:r w:rsidDel="00000000" w:rsidR="00000000" w:rsidRPr="00000000">
        <w:rPr>
          <w:i w:val="1"/>
          <w:rtl w:val="0"/>
        </w:rPr>
        <w:t xml:space="preserve">P. smithii </w:t>
      </w:r>
      <w:r w:rsidDel="00000000" w:rsidR="00000000" w:rsidRPr="00000000">
        <w:rPr>
          <w:rtl w:val="0"/>
        </w:rPr>
        <w:t xml:space="preserve">occurrence is strong, as is the opposite case. Since </w:t>
      </w:r>
      <w:r w:rsidDel="00000000" w:rsidR="00000000" w:rsidRPr="00000000">
        <w:rPr>
          <w:i w:val="1"/>
          <w:rtl w:val="0"/>
        </w:rPr>
        <w:t xml:space="preserve">P. smithii</w:t>
      </w:r>
      <w:r w:rsidDel="00000000" w:rsidR="00000000" w:rsidRPr="00000000">
        <w:rPr>
          <w:rtl w:val="0"/>
        </w:rPr>
        <w:t xml:space="preserve"> is perennial, once it is established it may be less affected by the competitive pressure from </w:t>
      </w:r>
      <w:r w:rsidDel="00000000" w:rsidR="00000000" w:rsidRPr="00000000">
        <w:rPr>
          <w:i w:val="1"/>
          <w:rtl w:val="0"/>
        </w:rPr>
        <w:t xml:space="preserve">B. tectorum</w:t>
      </w:r>
      <w:r w:rsidDel="00000000" w:rsidR="00000000" w:rsidRPr="00000000">
        <w:rPr>
          <w:rtl w:val="0"/>
        </w:rPr>
        <w:t xml:space="preserve">, whereas </w:t>
      </w:r>
      <w:r w:rsidDel="00000000" w:rsidR="00000000" w:rsidRPr="00000000">
        <w:rPr>
          <w:i w:val="1"/>
          <w:rtl w:val="0"/>
        </w:rPr>
        <w:t xml:space="preserve">B. tectorum </w:t>
      </w:r>
      <w:r w:rsidDel="00000000" w:rsidR="00000000" w:rsidRPr="00000000">
        <w:rPr>
          <w:rtl w:val="0"/>
        </w:rPr>
        <w:t xml:space="preserve">occurrence </w:t>
      </w:r>
      <w:r w:rsidDel="00000000" w:rsidR="00000000" w:rsidRPr="00000000">
        <w:rPr>
          <w:rtl w:val="0"/>
        </w:rPr>
        <w:t xml:space="preserve">in the presence of established </w:t>
      </w:r>
      <w:r w:rsidDel="00000000" w:rsidR="00000000" w:rsidRPr="00000000">
        <w:rPr>
          <w:i w:val="1"/>
          <w:rtl w:val="0"/>
        </w:rPr>
        <w:t xml:space="preserve">P. smithii</w:t>
      </w:r>
      <w:r w:rsidDel="00000000" w:rsidR="00000000" w:rsidRPr="00000000">
        <w:rPr>
          <w:rtl w:val="0"/>
        </w:rPr>
        <w:t xml:space="preserve"> is subject to direct competition for moisture annually while it germinates and becomes established. </w:t>
      </w:r>
    </w:p>
    <w:p w:rsidR="00000000" w:rsidDel="00000000" w:rsidP="00000000" w:rsidRDefault="00000000" w:rsidRPr="00000000" w14:paraId="00000058">
      <w:pPr>
        <w:spacing w:line="480" w:lineRule="auto"/>
        <w:rPr/>
      </w:pPr>
      <w:r w:rsidDel="00000000" w:rsidR="00000000" w:rsidRPr="00000000">
        <w:rPr>
          <w:rtl w:val="0"/>
        </w:rPr>
      </w:r>
    </w:p>
    <w:p w:rsidR="00000000" w:rsidDel="00000000" w:rsidP="00000000" w:rsidRDefault="00000000" w:rsidRPr="00000000" w14:paraId="00000059">
      <w:pPr>
        <w:spacing w:line="480" w:lineRule="auto"/>
        <w:rPr/>
      </w:pPr>
      <w:r w:rsidDel="00000000" w:rsidR="00000000" w:rsidRPr="00000000">
        <w:rPr>
          <w:rtl w:val="0"/>
        </w:rPr>
        <w:t xml:space="preserve">The </w:t>
      </w:r>
      <w:r w:rsidDel="00000000" w:rsidR="00000000" w:rsidRPr="00000000">
        <w:rPr>
          <w:i w:val="1"/>
          <w:rtl w:val="0"/>
        </w:rPr>
        <w:t xml:space="preserve">M. sativa</w:t>
      </w:r>
      <w:r w:rsidDel="00000000" w:rsidR="00000000" w:rsidRPr="00000000">
        <w:rPr>
          <w:rtl w:val="0"/>
        </w:rPr>
        <w:t xml:space="preserve"> cover crop was anecdotally observed to be highly abundant throughout the field in the years immediately following planting. Its association with </w:t>
      </w:r>
      <w:ins w:author="Adam Mahood" w:id="186" w:date="2023-09-21T22:42:05Z">
        <w:r w:rsidDel="00000000" w:rsidR="00000000" w:rsidRPr="00000000">
          <w:rPr>
            <w:rtl w:val="0"/>
          </w:rPr>
          <w:t xml:space="preserve">G2</w:t>
        </w:r>
      </w:ins>
      <w:del w:author="Adam Mahood" w:id="186" w:date="2023-09-21T22:42:05Z">
        <w:r w:rsidDel="00000000" w:rsidR="00000000" w:rsidRPr="00000000">
          <w:rPr>
            <w:rtl w:val="0"/>
          </w:rPr>
          <w:delText xml:space="preserve">G1</w:delText>
        </w:r>
      </w:del>
      <w:r w:rsidDel="00000000" w:rsidR="00000000" w:rsidRPr="00000000">
        <w:rPr>
          <w:rtl w:val="0"/>
        </w:rPr>
        <w:t xml:space="preserve"> (</w:t>
      </w:r>
      <w:r w:rsidDel="00000000" w:rsidR="00000000" w:rsidRPr="00000000">
        <w:rPr>
          <w:b w:val="1"/>
          <w:rtl w:val="0"/>
        </w:rPr>
        <w:t xml:space="preserve">Fig. 5</w:t>
      </w:r>
      <w:del w:author="Adam Mahood" w:id="187" w:date="2023-12-13T21:43:53Z">
        <w:r w:rsidDel="00000000" w:rsidR="00000000" w:rsidRPr="00000000">
          <w:rPr>
            <w:b w:val="1"/>
            <w:rtl w:val="0"/>
          </w:rPr>
          <w:delText xml:space="preserve">4</w:delText>
        </w:r>
      </w:del>
      <w:r w:rsidDel="00000000" w:rsidR="00000000" w:rsidRPr="00000000">
        <w:rPr>
          <w:rtl w:val="0"/>
        </w:rPr>
        <w:t xml:space="preserve">) suggests it was either an effective facilitator of seeded perennial grasses, its long-term persistence was aided by perennial grass establishment, or both. </w:t>
      </w:r>
      <w:ins w:author="Adam Mahood" w:id="188" w:date="2023-09-21T20:27:21Z">
        <w:r w:rsidDel="00000000" w:rsidR="00000000" w:rsidRPr="00000000">
          <w:rPr>
            <w:i w:val="1"/>
            <w:rtl w:val="0"/>
          </w:rPr>
          <w:t xml:space="preserve">M. sativa</w:t>
        </w:r>
        <w:r w:rsidDel="00000000" w:rsidR="00000000" w:rsidRPr="00000000">
          <w:rPr>
            <w:rtl w:val="0"/>
          </w:rPr>
          <w:t xml:space="preserve"> is an introduced agricultural crop, but it typically does not persist in high abundance without supplemental irrigation, making it an effective </w:t>
        </w:r>
      </w:ins>
      <w:ins w:author="Dave Barnard" w:id="189" w:date="2023-12-23T20:19:55Z">
        <w:r w:rsidDel="00000000" w:rsidR="00000000" w:rsidRPr="00000000">
          <w:rPr>
            <w:rtl w:val="0"/>
          </w:rPr>
          <w:t xml:space="preserve">temporary </w:t>
        </w:r>
      </w:ins>
      <w:ins w:author="Adam Mahood" w:id="188" w:date="2023-09-21T20:27:21Z">
        <w:r w:rsidDel="00000000" w:rsidR="00000000" w:rsidRPr="00000000">
          <w:rPr>
            <w:rtl w:val="0"/>
          </w:rPr>
          <w:t xml:space="preserve">cover crop. </w:t>
        </w:r>
      </w:ins>
      <w:r w:rsidDel="00000000" w:rsidR="00000000" w:rsidRPr="00000000">
        <w:rPr>
          <w:rtl w:val="0"/>
        </w:rPr>
        <w:t xml:space="preserve">Native forbs have been shown to be effective at repelling annual invasives </w:t>
      </w:r>
      <w:hyperlink r:id="rId217">
        <w:r w:rsidDel="00000000" w:rsidR="00000000" w:rsidRPr="00000000">
          <w:rPr>
            <w:vertAlign w:val="baseline"/>
            <w:rtl w:val="0"/>
          </w:rPr>
          <w:t xml:space="preserve">(</w:t>
        </w:r>
      </w:hyperlink>
      <w:hyperlink r:id="rId218">
        <w:r w:rsidDel="00000000" w:rsidR="00000000" w:rsidRPr="00000000">
          <w:rPr>
            <w:color w:val="4a86e8"/>
            <w:vertAlign w:val="baseline"/>
            <w:rtl w:val="0"/>
          </w:rPr>
          <w:t xml:space="preserve">Leger, Goergen and Forbis De Queiroz, 2014</w:t>
        </w:r>
      </w:hyperlink>
      <w:hyperlink r:id="rId219">
        <w:r w:rsidDel="00000000" w:rsidR="00000000" w:rsidRPr="00000000">
          <w:rPr>
            <w:vertAlign w:val="baseline"/>
            <w:rtl w:val="0"/>
          </w:rPr>
          <w:t xml:space="preserve">)</w:t>
        </w:r>
      </w:hyperlink>
      <w:r w:rsidDel="00000000" w:rsidR="00000000" w:rsidRPr="00000000">
        <w:rPr>
          <w:rtl w:val="0"/>
        </w:rPr>
        <w:t xml:space="preserve"> in Great Basin restoration treatments, and perhaps native forbs could be used as cover crops in </w:t>
      </w:r>
      <w:ins w:author="Adam Mahood" w:id="190" w:date="2023-12-26T17:13:02Z">
        <w:r w:rsidDel="00000000" w:rsidR="00000000" w:rsidRPr="00000000">
          <w:rPr>
            <w:rtl w:val="0"/>
          </w:rPr>
          <w:t xml:space="preserve">W</w:t>
        </w:r>
      </w:ins>
      <w:del w:author="Adam Mahood" w:id="190" w:date="2023-12-26T17:13:02Z">
        <w:r w:rsidDel="00000000" w:rsidR="00000000" w:rsidRPr="00000000">
          <w:rPr>
            <w:rtl w:val="0"/>
          </w:rPr>
          <w:delText xml:space="preserve">w</w:delText>
        </w:r>
      </w:del>
      <w:r w:rsidDel="00000000" w:rsidR="00000000" w:rsidRPr="00000000">
        <w:rPr>
          <w:rtl w:val="0"/>
        </w:rPr>
        <w:t xml:space="preserve">estern Great Plains CRP applications. </w:t>
      </w:r>
    </w:p>
    <w:p w:rsidR="00000000" w:rsidDel="00000000" w:rsidP="00000000" w:rsidRDefault="00000000" w:rsidRPr="00000000" w14:paraId="0000005A">
      <w:pPr>
        <w:spacing w:line="480" w:lineRule="auto"/>
        <w:ind w:left="0" w:firstLine="0"/>
        <w:rPr/>
      </w:pPr>
      <w:r w:rsidDel="00000000" w:rsidR="00000000" w:rsidRPr="00000000">
        <w:rPr>
          <w:rtl w:val="0"/>
        </w:rPr>
      </w:r>
    </w:p>
    <w:p w:rsidR="00000000" w:rsidDel="00000000" w:rsidP="00000000" w:rsidRDefault="00000000" w:rsidRPr="00000000" w14:paraId="0000005B">
      <w:pPr>
        <w:spacing w:line="480" w:lineRule="auto"/>
        <w:rPr/>
      </w:pPr>
      <w:r w:rsidDel="00000000" w:rsidR="00000000" w:rsidRPr="00000000">
        <w:rPr>
          <w:rtl w:val="0"/>
        </w:rPr>
        <w:t xml:space="preserve">The near complete failure of establishment for </w:t>
      </w:r>
      <w:r w:rsidDel="00000000" w:rsidR="00000000" w:rsidRPr="00000000">
        <w:rPr>
          <w:i w:val="1"/>
          <w:rtl w:val="0"/>
        </w:rPr>
        <w:t xml:space="preserve">A. canescens</w:t>
      </w:r>
      <w:r w:rsidDel="00000000" w:rsidR="00000000" w:rsidRPr="00000000">
        <w:rPr>
          <w:rtl w:val="0"/>
        </w:rPr>
        <w:t xml:space="preserve"> in 2014 underscores the notion that in order to have the best chance of restoring all structural and functional strata, seed mixes should have multiple species per functional group. We did not see strong residual associations between </w:t>
      </w:r>
      <w:r w:rsidDel="00000000" w:rsidR="00000000" w:rsidRPr="00000000">
        <w:rPr>
          <w:i w:val="1"/>
          <w:rtl w:val="0"/>
        </w:rPr>
        <w:t xml:space="preserve">A. canescens</w:t>
      </w:r>
      <w:r w:rsidDel="00000000" w:rsidR="00000000" w:rsidRPr="00000000">
        <w:rPr>
          <w:rtl w:val="0"/>
        </w:rPr>
        <w:t xml:space="preserve"> and other species, which would have suggested that competition inhibited its establishment. </w:t>
      </w:r>
      <w:r w:rsidDel="00000000" w:rsidR="00000000" w:rsidRPr="00000000">
        <w:rPr>
          <w:rtl w:val="0"/>
        </w:rPr>
        <w:t xml:space="preserve">This leaves climate around</w:t>
      </w:r>
      <w:r w:rsidDel="00000000" w:rsidR="00000000" w:rsidRPr="00000000">
        <w:rPr>
          <w:rtl w:val="0"/>
        </w:rPr>
        <w:t xml:space="preserve"> the time of planting, or competition with the temporarily dominant </w:t>
      </w:r>
      <w:r w:rsidDel="00000000" w:rsidR="00000000" w:rsidRPr="00000000">
        <w:rPr>
          <w:i w:val="1"/>
          <w:rtl w:val="0"/>
        </w:rPr>
        <w:t xml:space="preserve">M. sativa</w:t>
      </w:r>
      <w:r w:rsidDel="00000000" w:rsidR="00000000" w:rsidRPr="00000000">
        <w:rPr>
          <w:rtl w:val="0"/>
        </w:rPr>
        <w:t xml:space="preserve"> cover crop as two potential explanations for its divergent outcomes. I</w:t>
      </w:r>
      <w:r w:rsidDel="00000000" w:rsidR="00000000" w:rsidRPr="00000000">
        <w:rPr>
          <w:rtl w:val="0"/>
        </w:rPr>
        <w:t xml:space="preserve">n this study and others, the responses of particular species to abiotic conditions </w:t>
      </w:r>
      <w:del w:author="Adam Mahood" w:id="191" w:date="2023-12-14T00:14:17Z">
        <w:r w:rsidDel="00000000" w:rsidR="00000000" w:rsidRPr="00000000">
          <w:rPr>
            <w:rtl w:val="0"/>
          </w:rPr>
          <w:delText xml:space="preserve">were not random - they </w:delText>
        </w:r>
      </w:del>
      <w:ins w:author="Adam Mahood" w:id="191" w:date="2023-12-14T00:14:17Z">
        <w:r w:rsidDel="00000000" w:rsidR="00000000" w:rsidRPr="00000000">
          <w:rPr>
            <w:rtl w:val="0"/>
          </w:rPr>
          <w:t xml:space="preserve"> </w:t>
        </w:r>
      </w:ins>
      <w:r w:rsidDel="00000000" w:rsidR="00000000" w:rsidRPr="00000000">
        <w:rPr>
          <w:rtl w:val="0"/>
        </w:rPr>
        <w:t xml:space="preserve">correspond</w:t>
      </w:r>
      <w:ins w:author="Adam Mahood" w:id="192" w:date="2023-12-14T00:14:20Z">
        <w:r w:rsidDel="00000000" w:rsidR="00000000" w:rsidRPr="00000000">
          <w:rPr>
            <w:rtl w:val="0"/>
          </w:rPr>
          <w:t xml:space="preserve">ed</w:t>
        </w:r>
      </w:ins>
      <w:r w:rsidDel="00000000" w:rsidR="00000000" w:rsidRPr="00000000">
        <w:rPr>
          <w:rtl w:val="0"/>
        </w:rPr>
        <w:t xml:space="preserve"> broadly to functional groups (</w:t>
      </w:r>
      <w:r w:rsidDel="00000000" w:rsidR="00000000" w:rsidRPr="00000000">
        <w:rPr>
          <w:b w:val="1"/>
          <w:rtl w:val="0"/>
        </w:rPr>
        <w:t xml:space="preserve">Fig. 3) </w:t>
      </w:r>
      <w:hyperlink r:id="rId220">
        <w:r w:rsidDel="00000000" w:rsidR="00000000" w:rsidRPr="00000000">
          <w:rPr>
            <w:vertAlign w:val="baseline"/>
            <w:rtl w:val="0"/>
          </w:rPr>
          <w:t xml:space="preserve">(</w:t>
        </w:r>
      </w:hyperlink>
      <w:hyperlink r:id="rId221">
        <w:r w:rsidDel="00000000" w:rsidR="00000000" w:rsidRPr="00000000">
          <w:rPr>
            <w:color w:val="4a86e8"/>
            <w:vertAlign w:val="baseline"/>
            <w:rtl w:val="0"/>
          </w:rPr>
          <w:t xml:space="preserve">Manning and Baer, 2018; Eckhoff </w:t>
        </w:r>
      </w:hyperlink>
      <w:hyperlink r:id="rId222">
        <w:r w:rsidDel="00000000" w:rsidR="00000000" w:rsidRPr="00000000">
          <w:rPr>
            <w:i w:val="1"/>
            <w:color w:val="4a86e8"/>
            <w:vertAlign w:val="baseline"/>
            <w:rtl w:val="0"/>
          </w:rPr>
          <w:t xml:space="preserve">et al.</w:t>
        </w:r>
      </w:hyperlink>
      <w:hyperlink r:id="rId223">
        <w:r w:rsidDel="00000000" w:rsidR="00000000" w:rsidRPr="00000000">
          <w:rPr>
            <w:color w:val="4a86e8"/>
            <w:vertAlign w:val="baseline"/>
            <w:rtl w:val="0"/>
          </w:rPr>
          <w:t xml:space="preserve">, 2023</w:t>
        </w:r>
      </w:hyperlink>
      <w:hyperlink r:id="rId224">
        <w:r w:rsidDel="00000000" w:rsidR="00000000" w:rsidRPr="00000000">
          <w:rPr>
            <w:vertAlign w:val="baseline"/>
            <w:rtl w:val="0"/>
          </w:rPr>
          <w:t xml:space="preserve">)</w:t>
        </w:r>
      </w:hyperlink>
      <w:r w:rsidDel="00000000" w:rsidR="00000000" w:rsidRPr="00000000">
        <w:rPr>
          <w:rtl w:val="0"/>
        </w:rPr>
        <w:t xml:space="preserve">. This suggests that in addition to following previously outlined recommendations to have high diversity in seed mixtures </w:t>
      </w:r>
      <w:hyperlink r:id="rId225">
        <w:r w:rsidDel="00000000" w:rsidR="00000000" w:rsidRPr="00000000">
          <w:rPr>
            <w:vertAlign w:val="baseline"/>
            <w:rtl w:val="0"/>
          </w:rPr>
          <w:t xml:space="preserve">(</w:t>
        </w:r>
      </w:hyperlink>
      <w:hyperlink r:id="rId226">
        <w:r w:rsidDel="00000000" w:rsidR="00000000" w:rsidRPr="00000000">
          <w:rPr>
            <w:color w:val="4a86e8"/>
            <w:vertAlign w:val="baseline"/>
            <w:rtl w:val="0"/>
          </w:rPr>
          <w:t xml:space="preserve">Barr, Jonas and Paschke, 2017</w:t>
        </w:r>
      </w:hyperlink>
      <w:hyperlink r:id="rId227">
        <w:r w:rsidDel="00000000" w:rsidR="00000000" w:rsidRPr="00000000">
          <w:rPr>
            <w:vertAlign w:val="baseline"/>
            <w:rtl w:val="0"/>
          </w:rPr>
          <w:t xml:space="preserve">)</w:t>
        </w:r>
      </w:hyperlink>
      <w:r w:rsidDel="00000000" w:rsidR="00000000" w:rsidRPr="00000000">
        <w:rPr>
          <w:rtl w:val="0"/>
        </w:rPr>
        <w:t xml:space="preserve">, land managers may be able to tailor species mixes according to</w:t>
      </w:r>
      <w:ins w:author="Adam Mahood" w:id="193" w:date="2023-12-14T22:11:34Z">
        <w:r w:rsidDel="00000000" w:rsidR="00000000" w:rsidRPr="00000000">
          <w:rPr>
            <w:rtl w:val="0"/>
          </w:rPr>
          <w:t xml:space="preserve"> observed</w:t>
        </w:r>
      </w:ins>
      <w:r w:rsidDel="00000000" w:rsidR="00000000" w:rsidRPr="00000000">
        <w:rPr>
          <w:rtl w:val="0"/>
        </w:rPr>
        <w:t xml:space="preserve"> antecedent conditions </w:t>
      </w:r>
      <w:ins w:author="Adam Mahood" w:id="194" w:date="2023-12-14T22:11:41Z">
        <w:r w:rsidDel="00000000" w:rsidR="00000000" w:rsidRPr="00000000">
          <w:rPr>
            <w:rtl w:val="0"/>
          </w:rPr>
          <w:t xml:space="preserve">along with near-term forcasts </w:t>
        </w:r>
      </w:ins>
      <w:r w:rsidDel="00000000" w:rsidR="00000000" w:rsidRPr="00000000">
        <w:rPr>
          <w:rtl w:val="0"/>
        </w:rPr>
        <w:t xml:space="preserve">while planning restoration actions</w:t>
      </w:r>
      <w:ins w:author="Adam Mahood" w:id="195" w:date="2023-11-06T22:56:02Z">
        <w:r w:rsidDel="00000000" w:rsidR="00000000" w:rsidRPr="00000000">
          <w:rPr>
            <w:rtl w:val="0"/>
          </w:rPr>
          <w:t xml:space="preserve">, perhaps using a recruitment niche framework (Larson et al 2023)</w:t>
        </w:r>
      </w:ins>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C">
      <w:pPr>
        <w:spacing w:line="480" w:lineRule="auto"/>
        <w:rPr/>
      </w:pPr>
      <w:r w:rsidDel="00000000" w:rsidR="00000000" w:rsidRPr="00000000">
        <w:rPr>
          <w:rtl w:val="0"/>
        </w:rPr>
      </w:r>
    </w:p>
    <w:p w:rsidR="00000000" w:rsidDel="00000000" w:rsidP="00000000" w:rsidRDefault="00000000" w:rsidRPr="00000000" w14:paraId="0000005D">
      <w:pPr>
        <w:spacing w:line="480" w:lineRule="auto"/>
        <w:ind w:left="0" w:firstLine="0"/>
        <w:rPr>
          <w:ins w:author="Adam Mahood" w:id="201" w:date="2023-09-28T18:56:23Z"/>
        </w:rPr>
      </w:pPr>
      <w:r w:rsidDel="00000000" w:rsidR="00000000" w:rsidRPr="00000000">
        <w:rPr>
          <w:rtl w:val="0"/>
        </w:rPr>
        <w:t xml:space="preserve">Mean annual precipitation corresponds broadly to species richness and composition in more mesic restored great plains </w:t>
      </w:r>
      <w:r w:rsidDel="00000000" w:rsidR="00000000" w:rsidRPr="00000000">
        <w:rPr>
          <w:rtl w:val="0"/>
        </w:rPr>
        <w:t xml:space="preserve">post agricultural landscapes </w:t>
      </w:r>
      <w:hyperlink r:id="rId228">
        <w:r w:rsidDel="00000000" w:rsidR="00000000" w:rsidRPr="00000000">
          <w:rPr>
            <w:vertAlign w:val="baseline"/>
            <w:rtl w:val="0"/>
          </w:rPr>
          <w:t xml:space="preserve">(</w:t>
        </w:r>
      </w:hyperlink>
      <w:hyperlink r:id="rId229">
        <w:r w:rsidDel="00000000" w:rsidR="00000000" w:rsidRPr="00000000">
          <w:rPr>
            <w:color w:val="4a86e8"/>
            <w:vertAlign w:val="baseline"/>
            <w:rtl w:val="0"/>
          </w:rPr>
          <w:t xml:space="preserve">Watson </w:t>
        </w:r>
      </w:hyperlink>
      <w:hyperlink r:id="rId230">
        <w:r w:rsidDel="00000000" w:rsidR="00000000" w:rsidRPr="00000000">
          <w:rPr>
            <w:i w:val="1"/>
            <w:color w:val="4a86e8"/>
            <w:vertAlign w:val="baseline"/>
            <w:rtl w:val="0"/>
          </w:rPr>
          <w:t xml:space="preserve">et al.</w:t>
        </w:r>
      </w:hyperlink>
      <w:hyperlink r:id="rId231">
        <w:r w:rsidDel="00000000" w:rsidR="00000000" w:rsidRPr="00000000">
          <w:rPr>
            <w:color w:val="4a86e8"/>
            <w:vertAlign w:val="baseline"/>
            <w:rtl w:val="0"/>
          </w:rPr>
          <w:t xml:space="preserve">, 2021</w:t>
        </w:r>
      </w:hyperlink>
      <w:hyperlink r:id="rId232">
        <w:r w:rsidDel="00000000" w:rsidR="00000000" w:rsidRPr="00000000">
          <w:rPr>
            <w:vertAlign w:val="baseline"/>
            <w:rtl w:val="0"/>
          </w:rPr>
          <w:t xml:space="preserve">)</w:t>
        </w:r>
      </w:hyperlink>
      <w:r w:rsidDel="00000000" w:rsidR="00000000" w:rsidRPr="00000000">
        <w:rPr>
          <w:rtl w:val="0"/>
        </w:rPr>
        <w:t xml:space="preserve">. But in many places, especially in drylands, “mean conditions'' might not be particularly common. At the study site, both the sum of annual precipitation (313 +- 87 mm), and the time of year that the precipitation falls are highly variable (</w:t>
      </w:r>
      <w:r w:rsidDel="00000000" w:rsidR="00000000" w:rsidRPr="00000000">
        <w:rPr>
          <w:b w:val="1"/>
          <w:rtl w:val="0"/>
        </w:rPr>
        <w:t xml:space="preserve">Table 1</w:t>
      </w:r>
      <w:r w:rsidDel="00000000" w:rsidR="00000000" w:rsidRPr="00000000">
        <w:rPr>
          <w:rtl w:val="0"/>
        </w:rPr>
        <w:t xml:space="preserve">).</w:t>
      </w:r>
      <w:ins w:author="Adam Mahood" w:id="196" w:date="2023-11-06T22:53:04Z">
        <w:r w:rsidDel="00000000" w:rsidR="00000000" w:rsidRPr="00000000">
          <w:rPr>
            <w:rtl w:val="0"/>
          </w:rPr>
          <w:t xml:space="preserve"> Anticipating and accounting </w:t>
        </w:r>
      </w:ins>
      <w:del w:author="Adam Mahood" w:id="196" w:date="2023-11-06T22:53:04Z">
        <w:r w:rsidDel="00000000" w:rsidR="00000000" w:rsidRPr="00000000">
          <w:rPr>
            <w:rtl w:val="0"/>
          </w:rPr>
          <w:delText xml:space="preserve"> </w:delText>
        </w:r>
        <w:r w:rsidDel="00000000" w:rsidR="00000000" w:rsidRPr="00000000">
          <w:rPr>
            <w:rtl w:val="0"/>
          </w:rPr>
          <w:delText xml:space="preserve">Using antecedent conditions to plan </w:delText>
        </w:r>
      </w:del>
      <w:r w:rsidDel="00000000" w:rsidR="00000000" w:rsidRPr="00000000">
        <w:rPr>
          <w:rtl w:val="0"/>
        </w:rPr>
        <w:t xml:space="preserve">for combinations of seasonal temperature and precipitation conditions might be a more useful approach for land managers than assuming mean annual conditions. </w:t>
      </w:r>
      <w:r w:rsidDel="00000000" w:rsidR="00000000" w:rsidRPr="00000000">
        <w:rPr>
          <w:rtl w:val="0"/>
        </w:rPr>
        <w:t xml:space="preserve">With more research on the effects of antecedent and </w:t>
      </w:r>
      <w:del w:author="Adam Mahood" w:id="197" w:date="2023-11-06T22:53:22Z">
        <w:r w:rsidDel="00000000" w:rsidR="00000000" w:rsidRPr="00000000">
          <w:rPr>
            <w:rtl w:val="0"/>
          </w:rPr>
          <w:delText xml:space="preserve">at</w:delText>
        </w:r>
      </w:del>
      <w:ins w:author="Adam Mahood" w:id="197" w:date="2023-11-06T22:53:22Z">
        <w:r w:rsidDel="00000000" w:rsidR="00000000" w:rsidRPr="00000000">
          <w:rPr>
            <w:rtl w:val="0"/>
          </w:rPr>
          <w:t xml:space="preserve">post</w:t>
        </w:r>
      </w:ins>
      <w:r w:rsidDel="00000000" w:rsidR="00000000" w:rsidRPr="00000000">
        <w:rPr>
          <w:rtl w:val="0"/>
        </w:rPr>
        <w:t xml:space="preserve">-planting conditions on long-term outcomes on a broader mix of species, land managers may be able to develop regionally specific, native seed mixes tailored for combinations of typical, non-mean temperature and moisture conditions (i.e. warm/dry, cold/dry, warm/wet, cold/wet). </w:t>
      </w:r>
      <w:r w:rsidDel="00000000" w:rsidR="00000000" w:rsidRPr="00000000">
        <w:rPr>
          <w:rtl w:val="0"/>
        </w:rPr>
        <w:t xml:space="preserve">It is likely that antecedent conditions are predictive for some species, while others are more dependent on conditions following planting, or a mixture of the two. Therefore, seed mixes may have a combination of species where antecedent conditions </w:t>
      </w:r>
      <w:ins w:author="Dave Barnard" w:id="198" w:date="2023-12-23T20:22:05Z">
        <w:r w:rsidDel="00000000" w:rsidR="00000000" w:rsidRPr="00000000">
          <w:rPr>
            <w:rtl w:val="0"/>
          </w:rPr>
          <w:t xml:space="preserve">will facilitate their establishment</w:t>
        </w:r>
      </w:ins>
      <w:del w:author="Dave Barnard" w:id="198" w:date="2023-12-23T20:22:05Z">
        <w:r w:rsidDel="00000000" w:rsidR="00000000" w:rsidRPr="00000000">
          <w:rPr>
            <w:rtl w:val="0"/>
          </w:rPr>
          <w:delText xml:space="preserve">are pointing to their likely success</w:delText>
        </w:r>
      </w:del>
      <w:r w:rsidDel="00000000" w:rsidR="00000000" w:rsidRPr="00000000">
        <w:rPr>
          <w:rtl w:val="0"/>
        </w:rPr>
        <w:t xml:space="preserve">, along with a mixture of species that may or may not be successful depending on what </w:t>
      </w:r>
      <w:ins w:author="Dave Barnard" w:id="199" w:date="2023-12-23T20:22:24Z">
        <w:r w:rsidDel="00000000" w:rsidR="00000000" w:rsidRPr="00000000">
          <w:rPr>
            <w:rtl w:val="0"/>
          </w:rPr>
          <w:t xml:space="preserve">conditions emerge</w:t>
        </w:r>
      </w:ins>
      <w:del w:author="Dave Barnard" w:id="199" w:date="2023-12-23T20:22:24Z">
        <w:r w:rsidDel="00000000" w:rsidR="00000000" w:rsidRPr="00000000">
          <w:rPr>
            <w:rtl w:val="0"/>
          </w:rPr>
          <w:delText xml:space="preserve">happens </w:delText>
        </w:r>
      </w:del>
      <w:r w:rsidDel="00000000" w:rsidR="00000000" w:rsidRPr="00000000">
        <w:rPr>
          <w:rtl w:val="0"/>
        </w:rPr>
        <w:t xml:space="preserve">after </w:t>
      </w:r>
      <w:ins w:author="Dave Barnard" w:id="200" w:date="2023-12-23T20:22:34Z">
        <w:r w:rsidDel="00000000" w:rsidR="00000000" w:rsidRPr="00000000">
          <w:rPr>
            <w:rtl w:val="0"/>
          </w:rPr>
          <w:t xml:space="preserve">seeding</w:t>
        </w:r>
      </w:ins>
      <w:del w:author="Dave Barnard" w:id="200" w:date="2023-12-23T20:22:34Z">
        <w:r w:rsidDel="00000000" w:rsidR="00000000" w:rsidRPr="00000000">
          <w:rPr>
            <w:rtl w:val="0"/>
          </w:rPr>
          <w:delText xml:space="preserve">planting</w:delText>
        </w:r>
      </w:del>
      <w:r w:rsidDel="00000000" w:rsidR="00000000" w:rsidRPr="00000000">
        <w:rPr>
          <w:rtl w:val="0"/>
        </w:rPr>
        <w:t xml:space="preserve">. </w:t>
      </w:r>
      <w:ins w:author="Adam Mahood" w:id="201" w:date="2023-09-28T18:56:23Z">
        <w:r w:rsidDel="00000000" w:rsidR="00000000" w:rsidRPr="00000000">
          <w:rPr>
            <w:rtl w:val="0"/>
          </w:rPr>
        </w:r>
      </w:ins>
    </w:p>
    <w:p w:rsidR="00000000" w:rsidDel="00000000" w:rsidP="00000000" w:rsidRDefault="00000000" w:rsidRPr="00000000" w14:paraId="0000005E">
      <w:pPr>
        <w:spacing w:line="480" w:lineRule="auto"/>
        <w:ind w:left="0" w:firstLine="0"/>
        <w:rPr/>
      </w:pPr>
      <w:r w:rsidDel="00000000" w:rsidR="00000000" w:rsidRPr="00000000">
        <w:rPr>
          <w:rtl w:val="0"/>
        </w:rPr>
      </w:r>
    </w:p>
    <w:p w:rsidR="00000000" w:rsidDel="00000000" w:rsidP="00000000" w:rsidRDefault="00000000" w:rsidRPr="00000000" w14:paraId="0000005F">
      <w:pPr>
        <w:spacing w:line="480" w:lineRule="auto"/>
        <w:ind w:left="0" w:firstLine="0"/>
        <w:rPr/>
      </w:pPr>
      <w:r w:rsidDel="00000000" w:rsidR="00000000" w:rsidRPr="00000000">
        <w:rPr>
          <w:rtl w:val="0"/>
        </w:rPr>
        <w:t xml:space="preserve">Seed mixes tailored towards wet/cold conditions might take advantage of the opportunity to have success with high-diversity mixtures, with </w:t>
      </w:r>
      <w:r w:rsidDel="00000000" w:rsidR="00000000" w:rsidRPr="00000000">
        <w:rPr>
          <w:rtl w:val="0"/>
        </w:rPr>
        <w:t xml:space="preserve">multiple species in each functional group as a  bet-hedging strategy </w:t>
      </w:r>
      <w:r w:rsidDel="00000000" w:rsidR="00000000" w:rsidRPr="00000000">
        <w:rPr>
          <w:rtl w:val="0"/>
        </w:rPr>
        <w:t xml:space="preserve">to promote the enhanced function and structure of the ecosystem</w:t>
      </w:r>
      <w:r w:rsidDel="00000000" w:rsidR="00000000" w:rsidRPr="00000000">
        <w:rPr>
          <w:rtl w:val="0"/>
        </w:rPr>
        <w:t xml:space="preserve">. Mixes planned for warm/dry conditions could be weighted towards high abundances of competitively dominant natives to ward off introduced plants </w:t>
      </w:r>
      <w:hyperlink r:id="rId233">
        <w:r w:rsidDel="00000000" w:rsidR="00000000" w:rsidRPr="00000000">
          <w:rPr>
            <w:vertAlign w:val="baseline"/>
            <w:rtl w:val="0"/>
          </w:rPr>
          <w:t xml:space="preserve">(</w:t>
        </w:r>
      </w:hyperlink>
      <w:hyperlink r:id="rId234">
        <w:r w:rsidDel="00000000" w:rsidR="00000000" w:rsidRPr="00000000">
          <w:rPr>
            <w:color w:val="4a86e8"/>
            <w:vertAlign w:val="baseline"/>
            <w:rtl w:val="0"/>
          </w:rPr>
          <w:t xml:space="preserve">Leger, Goergen and Forbis De Queiroz, 2014; Csákvári </w:t>
        </w:r>
      </w:hyperlink>
      <w:hyperlink r:id="rId235">
        <w:r w:rsidDel="00000000" w:rsidR="00000000" w:rsidRPr="00000000">
          <w:rPr>
            <w:i w:val="1"/>
            <w:color w:val="4a86e8"/>
            <w:vertAlign w:val="baseline"/>
            <w:rtl w:val="0"/>
          </w:rPr>
          <w:t xml:space="preserve">et al.</w:t>
        </w:r>
      </w:hyperlink>
      <w:hyperlink r:id="rId236">
        <w:r w:rsidDel="00000000" w:rsidR="00000000" w:rsidRPr="00000000">
          <w:rPr>
            <w:color w:val="4a86e8"/>
            <w:vertAlign w:val="baseline"/>
            <w:rtl w:val="0"/>
          </w:rPr>
          <w:t xml:space="preserve">, 2023</w:t>
        </w:r>
      </w:hyperlink>
      <w:hyperlink r:id="rId237">
        <w:r w:rsidDel="00000000" w:rsidR="00000000" w:rsidRPr="00000000">
          <w:rPr>
            <w:vertAlign w:val="baseline"/>
            <w:rtl w:val="0"/>
          </w:rPr>
          <w:t xml:space="preserve">)</w:t>
        </w:r>
      </w:hyperlink>
      <w:r w:rsidDel="00000000" w:rsidR="00000000" w:rsidRPr="00000000">
        <w:rPr>
          <w:rtl w:val="0"/>
        </w:rPr>
        <w:t xml:space="preserve">, with the hope of establishing diverse mixtures in subsequent years, or even later in the same year, with subsequent </w:t>
      </w:r>
      <w:r w:rsidDel="00000000" w:rsidR="00000000" w:rsidRPr="00000000">
        <w:rPr>
          <w:rtl w:val="0"/>
        </w:rPr>
        <w:t xml:space="preserve">treatments. Another approach may be to strategically consider seed source location when developing the seed mix. Seed sourced from hotter locations in years with hot antecedent conditions may have a greater probability of establishment. </w:t>
      </w:r>
    </w:p>
    <w:p w:rsidR="00000000" w:rsidDel="00000000" w:rsidP="00000000" w:rsidRDefault="00000000" w:rsidRPr="00000000" w14:paraId="00000060">
      <w:pPr>
        <w:pStyle w:val="Heading1"/>
        <w:spacing w:line="480" w:lineRule="auto"/>
        <w:rPr/>
      </w:pPr>
      <w:bookmarkStart w:colFirst="0" w:colLast="0" w:name="_za7qisk92hd1" w:id="13"/>
      <w:bookmarkEnd w:id="13"/>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61">
      <w:pPr>
        <w:spacing w:line="480" w:lineRule="auto"/>
        <w:rPr/>
      </w:pPr>
      <w:r w:rsidDel="00000000" w:rsidR="00000000" w:rsidRPr="00000000">
        <w:rPr>
          <w:rtl w:val="0"/>
        </w:rPr>
        <w:t xml:space="preserve">In many places, especially </w:t>
      </w:r>
      <w:r w:rsidDel="00000000" w:rsidR="00000000" w:rsidRPr="00000000">
        <w:rPr>
          <w:rtl w:val="0"/>
        </w:rPr>
        <w:t xml:space="preserve">drylands</w:t>
      </w:r>
      <w:r w:rsidDel="00000000" w:rsidR="00000000" w:rsidRPr="00000000">
        <w:rPr>
          <w:rtl w:val="0"/>
        </w:rPr>
        <w:t xml:space="preserve">, above- or below-average climate conditions prevail more commonly than mean conditions, and seasonal combinations of extremes are </w:t>
      </w:r>
      <w:ins w:author="Tim Green" w:id="202" w:date="2023-09-29T16:18:24Z">
        <w:r w:rsidDel="00000000" w:rsidR="00000000" w:rsidRPr="00000000">
          <w:rPr>
            <w:rtl w:val="0"/>
          </w:rPr>
          <w:t xml:space="preserve">expected</w:t>
        </w:r>
      </w:ins>
      <w:del w:author="Tim Green" w:id="202" w:date="2023-09-29T16:18:24Z">
        <w:r w:rsidDel="00000000" w:rsidR="00000000" w:rsidRPr="00000000">
          <w:rPr>
            <w:rtl w:val="0"/>
          </w:rPr>
          <w:delText xml:space="preserve">the norm</w:delText>
        </w:r>
      </w:del>
      <w:r w:rsidDel="00000000" w:rsidR="00000000" w:rsidRPr="00000000">
        <w:rPr>
          <w:rtl w:val="0"/>
        </w:rPr>
        <w:t xml:space="preserve">. The effects of interannual and seasonal variability in climate have predictable effects on seed germination and establishment, but there are few, if any, species-level analyses of long-term outcomes after restoration seed applications</w:t>
      </w:r>
      <w:ins w:author="Adam Mahood" w:id="203" w:date="2023-12-26T17:26:17Z">
        <w:r w:rsidDel="00000000" w:rsidR="00000000" w:rsidRPr="00000000">
          <w:rPr>
            <w:rtl w:val="0"/>
          </w:rPr>
          <w:t xml:space="preserve"> (Vaughn and Young 2010)</w:t>
        </w:r>
      </w:ins>
      <w:r w:rsidDel="00000000" w:rsidR="00000000" w:rsidRPr="00000000">
        <w:rPr>
          <w:rtl w:val="0"/>
        </w:rPr>
        <w:t xml:space="preserve">. Our results suggest that </w:t>
      </w:r>
      <w:ins w:author="Adam Mahood" w:id="204" w:date="2023-12-26T17:27:25Z">
        <w:r w:rsidDel="00000000" w:rsidR="00000000" w:rsidRPr="00000000">
          <w:rPr>
            <w:rtl w:val="0"/>
          </w:rPr>
          <w:t xml:space="preserve">the conditions immediately before and after planting govern community </w:t>
        </w:r>
        <w:r w:rsidDel="00000000" w:rsidR="00000000" w:rsidRPr="00000000">
          <w:rPr>
            <w:rtl w:val="0"/>
          </w:rPr>
          <w:t xml:space="preserve">assembly</w:t>
        </w:r>
        <w:r w:rsidDel="00000000" w:rsidR="00000000" w:rsidRPr="00000000">
          <w:rPr>
            <w:rtl w:val="0"/>
          </w:rPr>
          <w:t xml:space="preserve"> and leave a lasting legacy. </w:t>
        </w:r>
        <w:del w:author="Adam Mahood" w:id="204" w:date="2023-12-26T17:27:25Z">
          <w:r w:rsidDel="00000000" w:rsidR="00000000" w:rsidRPr="00000000">
            <w:rPr>
              <w:rtl w:val="0"/>
            </w:rPr>
            <w:delText xml:space="preserve"> of those </w:delText>
          </w:r>
        </w:del>
      </w:ins>
      <w:del w:author="Adam Mahood" w:id="204" w:date="2023-12-26T17:27:25Z">
        <w:r w:rsidDel="00000000" w:rsidR="00000000" w:rsidRPr="00000000">
          <w:rPr>
            <w:rtl w:val="0"/>
          </w:rPr>
          <w:delText xml:space="preserve">long-term outcomes are dependent upon the conditions antecedent to planting</w:delText>
        </w:r>
      </w:del>
      <w:ins w:author="Adam Mahood" w:id="204" w:date="2023-12-26T17:27:25Z">
        <w:del w:author="Adam Mahood" w:id="204" w:date="2023-12-26T17:27:25Z">
          <w:r w:rsidDel="00000000" w:rsidR="00000000" w:rsidRPr="00000000">
            <w:rPr>
              <w:rtl w:val="0"/>
            </w:rPr>
            <w:delText xml:space="preserve">.</w:delText>
          </w:r>
        </w:del>
      </w:ins>
      <w:del w:author="Adam Mahood" w:id="204" w:date="2023-12-26T17:27:25Z">
        <w:r w:rsidDel="00000000" w:rsidR="00000000" w:rsidRPr="00000000">
          <w:rPr>
            <w:rtl w:val="0"/>
          </w:rPr>
          <w:delText xml:space="preserve">,</w:delText>
        </w:r>
      </w:del>
      <w:ins w:author="Adam Mahood" w:id="204" w:date="2023-12-26T17:27:25Z">
        <w:r w:rsidDel="00000000" w:rsidR="00000000" w:rsidRPr="00000000">
          <w:rPr>
            <w:rtl w:val="0"/>
          </w:rPr>
          <w:t xml:space="preserve">.</w:t>
        </w:r>
      </w:ins>
      <w:r w:rsidDel="00000000" w:rsidR="00000000" w:rsidRPr="00000000">
        <w:rPr>
          <w:rtl w:val="0"/>
        </w:rPr>
        <w:t xml:space="preserve"> </w:t>
      </w:r>
      <w:ins w:author="Adam Mahood" w:id="205" w:date="2023-12-26T17:29:48Z">
        <w:r w:rsidDel="00000000" w:rsidR="00000000" w:rsidRPr="00000000">
          <w:rPr>
            <w:rtl w:val="0"/>
          </w:rPr>
          <w:t xml:space="preserve">Restoration </w:t>
        </w:r>
        <w:r w:rsidDel="00000000" w:rsidR="00000000" w:rsidRPr="00000000">
          <w:rPr>
            <w:rtl w:val="0"/>
          </w:rPr>
          <w:t xml:space="preserve">practitioners</w:t>
        </w:r>
        <w:r w:rsidDel="00000000" w:rsidR="00000000" w:rsidRPr="00000000">
          <w:rPr>
            <w:rtl w:val="0"/>
          </w:rPr>
          <w:t xml:space="preserve"> can take advantage of the fact that t</w:t>
        </w:r>
      </w:ins>
      <w:del w:author="Adam Mahood" w:id="205" w:date="2023-12-26T17:29:48Z">
        <w:r w:rsidDel="00000000" w:rsidR="00000000" w:rsidRPr="00000000">
          <w:rPr>
            <w:rtl w:val="0"/>
          </w:rPr>
          <w:delText xml:space="preserve">and t</w:delText>
        </w:r>
      </w:del>
      <w:r w:rsidDel="00000000" w:rsidR="00000000" w:rsidRPr="00000000">
        <w:rPr>
          <w:rtl w:val="0"/>
        </w:rPr>
        <w:t xml:space="preserve">he resultant plant communities </w:t>
      </w:r>
      <w:ins w:author="Adam Mahood" w:id="206" w:date="2023-12-26T17:21:50Z">
        <w:r w:rsidDel="00000000" w:rsidR="00000000" w:rsidRPr="00000000">
          <w:rPr>
            <w:rtl w:val="0"/>
          </w:rPr>
          <w:t xml:space="preserve">are assembled in accordance with the response of</w:t>
        </w:r>
      </w:ins>
      <w:del w:author="Adam Mahood" w:id="206" w:date="2023-12-26T17:21:50Z">
        <w:r w:rsidDel="00000000" w:rsidR="00000000" w:rsidRPr="00000000">
          <w:rPr>
            <w:rtl w:val="0"/>
          </w:rPr>
          <w:delText xml:space="preserve">fall along</w:delText>
        </w:r>
      </w:del>
      <w:ins w:author="Adam Mahood" w:id="206" w:date="2023-12-26T17:21:50Z">
        <w:r w:rsidDel="00000000" w:rsidR="00000000" w:rsidRPr="00000000">
          <w:rPr>
            <w:rtl w:val="0"/>
          </w:rPr>
          <w:t xml:space="preserve"> plant</w:t>
        </w:r>
      </w:ins>
      <w:r w:rsidDel="00000000" w:rsidR="00000000" w:rsidRPr="00000000">
        <w:rPr>
          <w:rtl w:val="0"/>
        </w:rPr>
        <w:t xml:space="preserve"> functional groups and life history strategies</w:t>
      </w:r>
      <w:ins w:author="Adam Mahood" w:id="207" w:date="2023-12-26T17:23:43Z">
        <w:r w:rsidDel="00000000" w:rsidR="00000000" w:rsidRPr="00000000">
          <w:rPr>
            <w:rtl w:val="0"/>
          </w:rPr>
          <w:t xml:space="preserve"> to those </w:t>
        </w:r>
        <w:r w:rsidDel="00000000" w:rsidR="00000000" w:rsidRPr="00000000">
          <w:rPr>
            <w:rtl w:val="0"/>
          </w:rPr>
          <w:t xml:space="preserve">conditions</w:t>
        </w:r>
      </w:ins>
      <w:r w:rsidDel="00000000" w:rsidR="00000000" w:rsidRPr="00000000">
        <w:rPr>
          <w:rtl w:val="0"/>
        </w:rPr>
        <w:t xml:space="preserve">. </w:t>
      </w:r>
      <w:del w:author="Adam Mahood" w:id="208" w:date="2023-12-26T17:31:05Z">
        <w:r w:rsidDel="00000000" w:rsidR="00000000" w:rsidRPr="00000000">
          <w:rPr>
            <w:rtl w:val="0"/>
          </w:rPr>
          <w:delText xml:space="preserve">We found that soil moisture in the two months preceding planting was positively associated with the occurrence of native bunchgrasses, while introduced annual occurrence was less sensitive to the conditions preceding planting. </w:delText>
        </w:r>
        <w:r w:rsidDel="00000000" w:rsidR="00000000" w:rsidRPr="00000000">
          <w:rPr>
            <w:i w:val="1"/>
            <w:rtl w:val="0"/>
          </w:rPr>
          <w:delText xml:space="preserve">P. smithii</w:delText>
        </w:r>
        <w:r w:rsidDel="00000000" w:rsidR="00000000" w:rsidRPr="00000000">
          <w:rPr>
            <w:rtl w:val="0"/>
          </w:rPr>
          <w:delText xml:space="preserve">, a native rhizomatous grass, was able to compete directly against </w:delText>
        </w:r>
        <w:r w:rsidDel="00000000" w:rsidR="00000000" w:rsidRPr="00000000">
          <w:rPr>
            <w:i w:val="1"/>
            <w:rtl w:val="0"/>
          </w:rPr>
          <w:delText xml:space="preserve">B. tectorum</w:delText>
        </w:r>
        <w:r w:rsidDel="00000000" w:rsidR="00000000" w:rsidRPr="00000000">
          <w:rPr>
            <w:rtl w:val="0"/>
          </w:rPr>
          <w:delText xml:space="preserve">.</w:delText>
        </w:r>
        <w:r w:rsidDel="00000000" w:rsidR="00000000" w:rsidRPr="00000000">
          <w:rPr>
            <w:rtl w:val="0"/>
          </w:rPr>
          <w:delText xml:space="preserve"> </w:delText>
        </w:r>
      </w:del>
      <w:r w:rsidDel="00000000" w:rsidR="00000000" w:rsidRPr="00000000">
        <w:rPr>
          <w:rtl w:val="0"/>
        </w:rPr>
        <w:t xml:space="preserve">Long-term restoration outcomes may be improved</w:t>
      </w:r>
      <w:r w:rsidDel="00000000" w:rsidR="00000000" w:rsidRPr="00000000">
        <w:rPr>
          <w:rtl w:val="0"/>
        </w:rPr>
        <w:t xml:space="preserve"> by composing regionally specific seed mixes tailored for common circumstances of temperature and moisture availability, and using an intra- and interannual</w:t>
      </w:r>
      <w:r w:rsidDel="00000000" w:rsidR="00000000" w:rsidRPr="00000000">
        <w:rPr>
          <w:rtl w:val="0"/>
        </w:rPr>
        <w:t xml:space="preserve">, repeated</w:t>
      </w:r>
      <w:ins w:author="Adam Mahood" w:id="209" w:date="2023-12-14T21:24:52Z">
        <w:r w:rsidDel="00000000" w:rsidR="00000000" w:rsidRPr="00000000">
          <w:rPr>
            <w:rtl w:val="0"/>
          </w:rPr>
          <w:t xml:space="preserve"> or split</w:t>
        </w:r>
      </w:ins>
      <w:r w:rsidDel="00000000" w:rsidR="00000000" w:rsidRPr="00000000">
        <w:rPr>
          <w:rtl w:val="0"/>
        </w:rPr>
        <w:t xml:space="preserve"> seeding approach to opportunistically take advantage of favorable conditions. Regionally specific, go/no-go thresholds based on antecedent conditions may also help avoid</w:t>
      </w:r>
      <w:del w:author="Tim Green" w:id="210" w:date="2023-09-29T16:23:18Z">
        <w:r w:rsidDel="00000000" w:rsidR="00000000" w:rsidRPr="00000000">
          <w:rPr>
            <w:rtl w:val="0"/>
          </w:rPr>
          <w:delText xml:space="preserve">ing</w:delText>
        </w:r>
      </w:del>
      <w:r w:rsidDel="00000000" w:rsidR="00000000" w:rsidRPr="00000000">
        <w:rPr>
          <w:rtl w:val="0"/>
        </w:rPr>
        <w:t xml:space="preserve"> </w:t>
      </w:r>
      <w:del w:author="Adam Mahood" w:id="211" w:date="2023-11-06T23:07:10Z">
        <w:r w:rsidDel="00000000" w:rsidR="00000000" w:rsidRPr="00000000">
          <w:rPr>
            <w:rtl w:val="0"/>
          </w:rPr>
          <w:delText xml:space="preserve">the </w:delText>
        </w:r>
      </w:del>
      <w:r w:rsidDel="00000000" w:rsidR="00000000" w:rsidRPr="00000000">
        <w:rPr>
          <w:rtl w:val="0"/>
        </w:rPr>
        <w:t xml:space="preserve">wast</w:t>
      </w:r>
      <w:ins w:author="Adam Mahood" w:id="212" w:date="2023-11-06T23:07:13Z">
        <w:r w:rsidDel="00000000" w:rsidR="00000000" w:rsidRPr="00000000">
          <w:rPr>
            <w:rtl w:val="0"/>
          </w:rPr>
          <w:t xml:space="preserve">ing</w:t>
        </w:r>
      </w:ins>
      <w:del w:author="Adam Mahood" w:id="212" w:date="2023-11-06T23:07:13Z">
        <w:r w:rsidDel="00000000" w:rsidR="00000000" w:rsidRPr="00000000">
          <w:rPr>
            <w:rtl w:val="0"/>
          </w:rPr>
          <w:delText xml:space="preserve">e</w:delText>
        </w:r>
      </w:del>
      <w:r w:rsidDel="00000000" w:rsidR="00000000" w:rsidRPr="00000000">
        <w:rPr>
          <w:rtl w:val="0"/>
        </w:rPr>
        <w:t xml:space="preserve"> </w:t>
      </w:r>
      <w:del w:author="Adam Mahood" w:id="213" w:date="2023-11-06T23:07:15Z">
        <w:r w:rsidDel="00000000" w:rsidR="00000000" w:rsidRPr="00000000">
          <w:rPr>
            <w:rtl w:val="0"/>
          </w:rPr>
          <w:delText xml:space="preserve">of </w:delText>
        </w:r>
      </w:del>
      <w:r w:rsidDel="00000000" w:rsidR="00000000" w:rsidRPr="00000000">
        <w:rPr>
          <w:rtl w:val="0"/>
        </w:rPr>
        <w:t xml:space="preserve">resources when success seems unlikely, if funding mechanisms allow for delay of seed application.</w:t>
      </w:r>
      <w:r w:rsidDel="00000000" w:rsidR="00000000" w:rsidRPr="00000000">
        <w:rPr>
          <w:rtl w:val="0"/>
        </w:rPr>
        <w:t xml:space="preserve"> Future research on more specie</w:t>
      </w:r>
      <w:r w:rsidDel="00000000" w:rsidR="00000000" w:rsidRPr="00000000">
        <w:rPr>
          <w:rtl w:val="0"/>
        </w:rPr>
        <w:t xml:space="preserve">s at more sites may allow us to</w:t>
      </w:r>
      <w:ins w:author="Adam Mahood" w:id="214" w:date="2023-11-06T23:07:58Z">
        <w:r w:rsidDel="00000000" w:rsidR="00000000" w:rsidRPr="00000000">
          <w:rPr>
            <w:rtl w:val="0"/>
          </w:rPr>
          <w:t xml:space="preserve"> quantify regeneration niches and</w:t>
        </w:r>
      </w:ins>
      <w:r w:rsidDel="00000000" w:rsidR="00000000" w:rsidRPr="00000000">
        <w:rPr>
          <w:rtl w:val="0"/>
        </w:rPr>
        <w:t xml:space="preserve"> tease out groups of positively associated native species that, when planted together, may be more likely to persist. </w:t>
      </w:r>
    </w:p>
    <w:p w:rsidR="00000000" w:rsidDel="00000000" w:rsidP="00000000" w:rsidRDefault="00000000" w:rsidRPr="00000000" w14:paraId="00000062">
      <w:pPr>
        <w:pStyle w:val="Heading1"/>
        <w:spacing w:line="480" w:lineRule="auto"/>
        <w:rPr/>
      </w:pPr>
      <w:bookmarkStart w:colFirst="0" w:colLast="0" w:name="_y7eidproc8n9" w:id="14"/>
      <w:bookmarkEnd w:id="14"/>
      <w:r w:rsidDel="00000000" w:rsidR="00000000" w:rsidRPr="00000000">
        <w:rPr>
          <w:rtl w:val="0"/>
        </w:rPr>
        <w:t xml:space="preserve">Authors' contributions</w:t>
      </w:r>
    </w:p>
    <w:p w:rsidR="00000000" w:rsidDel="00000000" w:rsidP="00000000" w:rsidRDefault="00000000" w:rsidRPr="00000000" w14:paraId="00000063">
      <w:pPr>
        <w:spacing w:line="480" w:lineRule="auto"/>
        <w:rPr/>
      </w:pPr>
      <w:r w:rsidDel="00000000" w:rsidR="00000000" w:rsidRPr="00000000">
        <w:rPr>
          <w:rtl w:val="0"/>
        </w:rPr>
        <w:t xml:space="preserve">Conceptualization: ALM, DB, TRG; Data curation: ALM, RHE; Formal Analysis: ALM; Funding acquisition: DB; Investigation: ALM, JM, RHE, TRG, DB; Methodology: ALM, JM, RHE; Project administration: ALM; Resources: ALM; Software: ALM; Supervision: DB; Validation: ALM; Visualization: ALM, JM; Writing – original draft: ALM, TRG, DB; Writing – review &amp; editing: ALM, TRG, DB, JM, RHE</w:t>
      </w:r>
    </w:p>
    <w:p w:rsidR="00000000" w:rsidDel="00000000" w:rsidP="00000000" w:rsidRDefault="00000000" w:rsidRPr="00000000" w14:paraId="00000064">
      <w:pPr>
        <w:pStyle w:val="Heading1"/>
        <w:spacing w:line="480" w:lineRule="auto"/>
        <w:rPr/>
      </w:pPr>
      <w:bookmarkStart w:colFirst="0" w:colLast="0" w:name="_vzwr76uy5lln" w:id="15"/>
      <w:bookmarkEnd w:id="15"/>
      <w:r w:rsidDel="00000000" w:rsidR="00000000" w:rsidRPr="00000000">
        <w:rPr>
          <w:rtl w:val="0"/>
        </w:rPr>
        <w:t xml:space="preserve">Acknowledgements</w:t>
      </w:r>
    </w:p>
    <w:p w:rsidR="00000000" w:rsidDel="00000000" w:rsidP="00000000" w:rsidRDefault="00000000" w:rsidRPr="00000000" w14:paraId="00000065">
      <w:pPr>
        <w:spacing w:line="480" w:lineRule="auto"/>
        <w:rPr/>
      </w:pPr>
      <w:r w:rsidDel="00000000" w:rsidR="00000000" w:rsidRPr="00000000">
        <w:rPr>
          <w:rtl w:val="0"/>
        </w:rPr>
        <w:t xml:space="preserve">We thank Kristina Young</w:t>
      </w:r>
      <w:ins w:author="Adam Mahood" w:id="215" w:date="2023-11-22T22:32:21Z">
        <w:r w:rsidDel="00000000" w:rsidR="00000000" w:rsidRPr="00000000">
          <w:rPr>
            <w:rtl w:val="0"/>
          </w:rPr>
          <w:t xml:space="preserve"> and two anonymous reviewers</w:t>
        </w:r>
      </w:ins>
      <w:r w:rsidDel="00000000" w:rsidR="00000000" w:rsidRPr="00000000">
        <w:rPr>
          <w:rtl w:val="0"/>
        </w:rPr>
        <w:t xml:space="preserve"> for constructive feedback on the manuscript, David Drake for land access, and Julie Elliot for help with understanding CRP management. The authors report no conflicts of interest.</w:t>
      </w:r>
    </w:p>
    <w:p w:rsidR="00000000" w:rsidDel="00000000" w:rsidP="00000000" w:rsidRDefault="00000000" w:rsidRPr="00000000" w14:paraId="00000066">
      <w:pPr>
        <w:pStyle w:val="Heading1"/>
        <w:spacing w:line="480" w:lineRule="auto"/>
        <w:rPr/>
      </w:pPr>
      <w:bookmarkStart w:colFirst="0" w:colLast="0" w:name="_p8qlgx7xddy1" w:id="16"/>
      <w:bookmarkEnd w:id="16"/>
      <w:r w:rsidDel="00000000" w:rsidR="00000000" w:rsidRPr="00000000">
        <w:rPr>
          <w:rtl w:val="0"/>
        </w:rPr>
        <w:t xml:space="preserve">References</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38">
        <w:r w:rsidDel="00000000" w:rsidR="00000000" w:rsidRPr="00000000">
          <w:rPr>
            <w:vertAlign w:val="baseline"/>
            <w:rtl w:val="0"/>
          </w:rPr>
          <w:t xml:space="preserve">Adler, P.B. and Levine, J.M. (2007) ‘Contrasting relationships between precipitation and species richness in space and time’, </w:t>
        </w:r>
      </w:hyperlink>
      <w:hyperlink r:id="rId239">
        <w:r w:rsidDel="00000000" w:rsidR="00000000" w:rsidRPr="00000000">
          <w:rPr>
            <w:i w:val="1"/>
            <w:vertAlign w:val="baseline"/>
            <w:rtl w:val="0"/>
          </w:rPr>
          <w:t xml:space="preserve">Oikos</w:t>
        </w:r>
      </w:hyperlink>
      <w:hyperlink r:id="rId240">
        <w:r w:rsidDel="00000000" w:rsidR="00000000" w:rsidRPr="00000000">
          <w:rPr>
            <w:vertAlign w:val="baseline"/>
            <w:rtl w:val="0"/>
          </w:rPr>
          <w:t xml:space="preserve">, 116(2), pp. 221–232. Available at: https://doi.org/10.1111/j.0030-1299.2007.15327.x.</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41">
        <w:r w:rsidDel="00000000" w:rsidR="00000000" w:rsidRPr="00000000">
          <w:rPr>
            <w:vertAlign w:val="baseline"/>
            <w:rtl w:val="0"/>
          </w:rPr>
          <w:t xml:space="preserve">Armstrong, E.M. </w:t>
        </w:r>
      </w:hyperlink>
      <w:hyperlink r:id="rId242">
        <w:r w:rsidDel="00000000" w:rsidR="00000000" w:rsidRPr="00000000">
          <w:rPr>
            <w:i w:val="1"/>
            <w:vertAlign w:val="baseline"/>
            <w:rtl w:val="0"/>
          </w:rPr>
          <w:t xml:space="preserve">et al.</w:t>
        </w:r>
      </w:hyperlink>
      <w:hyperlink r:id="rId243">
        <w:r w:rsidDel="00000000" w:rsidR="00000000" w:rsidRPr="00000000">
          <w:rPr>
            <w:vertAlign w:val="baseline"/>
            <w:rtl w:val="0"/>
          </w:rPr>
          <w:t xml:space="preserve"> (2023) ‘One hundred important questions facing plant science: an international perspective’, </w:t>
        </w:r>
      </w:hyperlink>
      <w:hyperlink r:id="rId244">
        <w:r w:rsidDel="00000000" w:rsidR="00000000" w:rsidRPr="00000000">
          <w:rPr>
            <w:i w:val="1"/>
            <w:vertAlign w:val="baseline"/>
            <w:rtl w:val="0"/>
          </w:rPr>
          <w:t xml:space="preserve">New Phytologist</w:t>
        </w:r>
      </w:hyperlink>
      <w:hyperlink r:id="rId245">
        <w:r w:rsidDel="00000000" w:rsidR="00000000" w:rsidRPr="00000000">
          <w:rPr>
            <w:vertAlign w:val="baseline"/>
            <w:rtl w:val="0"/>
          </w:rPr>
          <w:t xml:space="preserve">, 238(2), pp. 470–481. Available at: https://doi.org/10.1111/nph.18771.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46">
        <w:r w:rsidDel="00000000" w:rsidR="00000000" w:rsidRPr="00000000">
          <w:rPr>
            <w:vertAlign w:val="baseline"/>
            <w:rtl w:val="0"/>
          </w:rPr>
          <w:t xml:space="preserve">Bach, E.M., Baer, S.G. and Six, J. (2012) ‘Plant and Soil Responses to High and Low Diversity Grassland Restoration Practices’, </w:t>
        </w:r>
      </w:hyperlink>
      <w:hyperlink r:id="rId247">
        <w:r w:rsidDel="00000000" w:rsidR="00000000" w:rsidRPr="00000000">
          <w:rPr>
            <w:i w:val="1"/>
            <w:vertAlign w:val="baseline"/>
            <w:rtl w:val="0"/>
          </w:rPr>
          <w:t xml:space="preserve">Environmental Management</w:t>
        </w:r>
      </w:hyperlink>
      <w:hyperlink r:id="rId248">
        <w:r w:rsidDel="00000000" w:rsidR="00000000" w:rsidRPr="00000000">
          <w:rPr>
            <w:vertAlign w:val="baseline"/>
            <w:rtl w:val="0"/>
          </w:rPr>
          <w:t xml:space="preserve">, 49(2), pp. 412–424. Available at: https://doi.org/10.1007/s00267-011-9787-0.</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49">
        <w:r w:rsidDel="00000000" w:rsidR="00000000" w:rsidRPr="00000000">
          <w:rPr>
            <w:vertAlign w:val="baseline"/>
            <w:rtl w:val="0"/>
          </w:rPr>
          <w:t xml:space="preserve">Bakker, J.D. </w:t>
        </w:r>
      </w:hyperlink>
      <w:hyperlink r:id="rId250">
        <w:r w:rsidDel="00000000" w:rsidR="00000000" w:rsidRPr="00000000">
          <w:rPr>
            <w:i w:val="1"/>
            <w:vertAlign w:val="baseline"/>
            <w:rtl w:val="0"/>
          </w:rPr>
          <w:t xml:space="preserve">et al.</w:t>
        </w:r>
      </w:hyperlink>
      <w:hyperlink r:id="rId251">
        <w:r w:rsidDel="00000000" w:rsidR="00000000" w:rsidRPr="00000000">
          <w:rPr>
            <w:vertAlign w:val="baseline"/>
            <w:rtl w:val="0"/>
          </w:rPr>
          <w:t xml:space="preserve"> (2003) ‘Contingency of grassland restoration on year, site, and competition from introduced grasses’, </w:t>
        </w:r>
      </w:hyperlink>
      <w:hyperlink r:id="rId252">
        <w:r w:rsidDel="00000000" w:rsidR="00000000" w:rsidRPr="00000000">
          <w:rPr>
            <w:i w:val="1"/>
            <w:vertAlign w:val="baseline"/>
            <w:rtl w:val="0"/>
          </w:rPr>
          <w:t xml:space="preserve">Ecological Applications</w:t>
        </w:r>
      </w:hyperlink>
      <w:hyperlink r:id="rId253">
        <w:r w:rsidDel="00000000" w:rsidR="00000000" w:rsidRPr="00000000">
          <w:rPr>
            <w:vertAlign w:val="baseline"/>
            <w:rtl w:val="0"/>
          </w:rPr>
          <w:t xml:space="preserve">, 13(1), pp. 137–153. Available at: https://doi.org/10.1890/1051-0761(2003)013[0137:COGROY]2.0.CO;2.</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54">
        <w:r w:rsidDel="00000000" w:rsidR="00000000" w:rsidRPr="00000000">
          <w:rPr>
            <w:vertAlign w:val="baseline"/>
            <w:rtl w:val="0"/>
          </w:rPr>
          <w:t xml:space="preserve">Barak, R.S. </w:t>
        </w:r>
      </w:hyperlink>
      <w:hyperlink r:id="rId255">
        <w:r w:rsidDel="00000000" w:rsidR="00000000" w:rsidRPr="00000000">
          <w:rPr>
            <w:i w:val="1"/>
            <w:vertAlign w:val="baseline"/>
            <w:rtl w:val="0"/>
          </w:rPr>
          <w:t xml:space="preserve">et al.</w:t>
        </w:r>
      </w:hyperlink>
      <w:hyperlink r:id="rId256">
        <w:r w:rsidDel="00000000" w:rsidR="00000000" w:rsidRPr="00000000">
          <w:rPr>
            <w:vertAlign w:val="baseline"/>
            <w:rtl w:val="0"/>
          </w:rPr>
          <w:t xml:space="preserve"> (2023) ‘Phylogenetically and functionally diverse species mixes beget diverse experimental prairies, whether from seeds or plugs’, </w:t>
        </w:r>
      </w:hyperlink>
      <w:hyperlink r:id="rId257">
        <w:r w:rsidDel="00000000" w:rsidR="00000000" w:rsidRPr="00000000">
          <w:rPr>
            <w:i w:val="1"/>
            <w:vertAlign w:val="baseline"/>
            <w:rtl w:val="0"/>
          </w:rPr>
          <w:t xml:space="preserve">Restoration Ecology</w:t>
        </w:r>
      </w:hyperlink>
      <w:hyperlink r:id="rId258">
        <w:r w:rsidDel="00000000" w:rsidR="00000000" w:rsidRPr="00000000">
          <w:rPr>
            <w:vertAlign w:val="baseline"/>
            <w:rtl w:val="0"/>
          </w:rPr>
          <w:t xml:space="preserve">, 31(1). Available at: https://doi.org/10.1111/rec.13737.</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59">
        <w:r w:rsidDel="00000000" w:rsidR="00000000" w:rsidRPr="00000000">
          <w:rPr>
            <w:vertAlign w:val="baseline"/>
            <w:rtl w:val="0"/>
          </w:rPr>
          <w:t xml:space="preserve">Barr, S., Jonas, J.L. and Paschke, M.W. (2017) ‘Optimizing seed mixture diversity and seeding rates for grassland restoration: Optimizing grassland seeding’, </w:t>
        </w:r>
      </w:hyperlink>
      <w:hyperlink r:id="rId260">
        <w:r w:rsidDel="00000000" w:rsidR="00000000" w:rsidRPr="00000000">
          <w:rPr>
            <w:i w:val="1"/>
            <w:vertAlign w:val="baseline"/>
            <w:rtl w:val="0"/>
          </w:rPr>
          <w:t xml:space="preserve">Restoration Ecology</w:t>
        </w:r>
      </w:hyperlink>
      <w:hyperlink r:id="rId261">
        <w:r w:rsidDel="00000000" w:rsidR="00000000" w:rsidRPr="00000000">
          <w:rPr>
            <w:vertAlign w:val="baseline"/>
            <w:rtl w:val="0"/>
          </w:rPr>
          <w:t xml:space="preserve">, 25(3), pp. 396–404. Available at: https://doi.org/10.1111/rec.12445.</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62">
        <w:r w:rsidDel="00000000" w:rsidR="00000000" w:rsidRPr="00000000">
          <w:rPr>
            <w:vertAlign w:val="baseline"/>
            <w:rtl w:val="0"/>
          </w:rPr>
          <w:t xml:space="preserve">Bell, S.M. </w:t>
        </w:r>
      </w:hyperlink>
      <w:hyperlink r:id="rId263">
        <w:r w:rsidDel="00000000" w:rsidR="00000000" w:rsidRPr="00000000">
          <w:rPr>
            <w:i w:val="1"/>
            <w:vertAlign w:val="baseline"/>
            <w:rtl w:val="0"/>
          </w:rPr>
          <w:t xml:space="preserve">et al.</w:t>
        </w:r>
      </w:hyperlink>
      <w:hyperlink r:id="rId264">
        <w:r w:rsidDel="00000000" w:rsidR="00000000" w:rsidRPr="00000000">
          <w:rPr>
            <w:vertAlign w:val="baseline"/>
            <w:rtl w:val="0"/>
          </w:rPr>
          <w:t xml:space="preserve"> (2023) ‘Quantifying the recarbonization of post-agricultural landscapes’, </w:t>
        </w:r>
      </w:hyperlink>
      <w:hyperlink r:id="rId265">
        <w:r w:rsidDel="00000000" w:rsidR="00000000" w:rsidRPr="00000000">
          <w:rPr>
            <w:i w:val="1"/>
            <w:vertAlign w:val="baseline"/>
            <w:rtl w:val="0"/>
          </w:rPr>
          <w:t xml:space="preserve">Nature Communications</w:t>
        </w:r>
      </w:hyperlink>
      <w:hyperlink r:id="rId266">
        <w:r w:rsidDel="00000000" w:rsidR="00000000" w:rsidRPr="00000000">
          <w:rPr>
            <w:vertAlign w:val="baseline"/>
            <w:rtl w:val="0"/>
          </w:rPr>
          <w:t xml:space="preserve">, 14(1), p. 2139. Available at: https://doi.org/10.1038/s41467-023-37907-w.</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67">
        <w:r w:rsidDel="00000000" w:rsidR="00000000" w:rsidRPr="00000000">
          <w:rPr>
            <w:vertAlign w:val="baseline"/>
            <w:rtl w:val="0"/>
          </w:rPr>
          <w:t xml:space="preserve">Blanchet, F.G., Cazelles, K. and Gravel, D. (2020) ‘Co‐occurrence is not evidence of ecological interactions’, </w:t>
        </w:r>
      </w:hyperlink>
      <w:hyperlink r:id="rId268">
        <w:r w:rsidDel="00000000" w:rsidR="00000000" w:rsidRPr="00000000">
          <w:rPr>
            <w:i w:val="1"/>
            <w:vertAlign w:val="baseline"/>
            <w:rtl w:val="0"/>
          </w:rPr>
          <w:t xml:space="preserve">Ecology Letters</w:t>
        </w:r>
      </w:hyperlink>
      <w:hyperlink r:id="rId269">
        <w:r w:rsidDel="00000000" w:rsidR="00000000" w:rsidRPr="00000000">
          <w:rPr>
            <w:vertAlign w:val="baseline"/>
            <w:rtl w:val="0"/>
          </w:rPr>
          <w:t xml:space="preserve">. Edited by E. Jeffers, 23(7), pp. 1050–1063. Available at: https://doi.org/10.1111/ele.13525.</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70">
        <w:r w:rsidDel="00000000" w:rsidR="00000000" w:rsidRPr="00000000">
          <w:rPr>
            <w:vertAlign w:val="baseline"/>
            <w:rtl w:val="0"/>
          </w:rPr>
          <w:t xml:space="preserve">Booth, M.S., Caldwell, M.M. and Stark, J.M. (2003) ‘Overlapping resource use in three Great Basin species: implications for community invasibility and vegetation dynamics’, </w:t>
        </w:r>
      </w:hyperlink>
      <w:hyperlink r:id="rId271">
        <w:r w:rsidDel="00000000" w:rsidR="00000000" w:rsidRPr="00000000">
          <w:rPr>
            <w:i w:val="1"/>
            <w:vertAlign w:val="baseline"/>
            <w:rtl w:val="0"/>
          </w:rPr>
          <w:t xml:space="preserve">Journal of Ecology</w:t>
        </w:r>
      </w:hyperlink>
      <w:hyperlink r:id="rId272">
        <w:r w:rsidDel="00000000" w:rsidR="00000000" w:rsidRPr="00000000">
          <w:rPr>
            <w:vertAlign w:val="baseline"/>
            <w:rtl w:val="0"/>
          </w:rPr>
          <w:t xml:space="preserve">, p. 13.</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73">
        <w:r w:rsidDel="00000000" w:rsidR="00000000" w:rsidRPr="00000000">
          <w:rPr>
            <w:vertAlign w:val="baseline"/>
            <w:rtl w:val="0"/>
          </w:rPr>
          <w:t xml:space="preserve">Bürkner, P.-C. (2017) ‘</w:t>
        </w:r>
      </w:hyperlink>
      <w:hyperlink r:id="rId274">
        <w:r w:rsidDel="00000000" w:rsidR="00000000" w:rsidRPr="00000000">
          <w:rPr>
            <w:b w:val="1"/>
            <w:vertAlign w:val="baseline"/>
            <w:rtl w:val="0"/>
          </w:rPr>
          <w:t xml:space="preserve">brms</w:t>
        </w:r>
      </w:hyperlink>
      <w:hyperlink r:id="rId275">
        <w:r w:rsidDel="00000000" w:rsidR="00000000" w:rsidRPr="00000000">
          <w:rPr>
            <w:vertAlign w:val="baseline"/>
            <w:rtl w:val="0"/>
          </w:rPr>
          <w:t xml:space="preserve"> : An </w:t>
        </w:r>
      </w:hyperlink>
      <w:hyperlink r:id="rId276">
        <w:r w:rsidDel="00000000" w:rsidR="00000000" w:rsidRPr="00000000">
          <w:rPr>
            <w:i w:val="1"/>
            <w:vertAlign w:val="baseline"/>
            <w:rtl w:val="0"/>
          </w:rPr>
          <w:t xml:space="preserve">R</w:t>
        </w:r>
      </w:hyperlink>
      <w:hyperlink r:id="rId277">
        <w:r w:rsidDel="00000000" w:rsidR="00000000" w:rsidRPr="00000000">
          <w:rPr>
            <w:vertAlign w:val="baseline"/>
            <w:rtl w:val="0"/>
          </w:rPr>
          <w:t xml:space="preserve"> Package for Bayesian Multilevel Models Using </w:t>
        </w:r>
      </w:hyperlink>
      <w:hyperlink r:id="rId278">
        <w:r w:rsidDel="00000000" w:rsidR="00000000" w:rsidRPr="00000000">
          <w:rPr>
            <w:i w:val="1"/>
            <w:vertAlign w:val="baseline"/>
            <w:rtl w:val="0"/>
          </w:rPr>
          <w:t xml:space="preserve">Stan</w:t>
        </w:r>
      </w:hyperlink>
      <w:hyperlink r:id="rId279">
        <w:r w:rsidDel="00000000" w:rsidR="00000000" w:rsidRPr="00000000">
          <w:rPr>
            <w:vertAlign w:val="baseline"/>
            <w:rtl w:val="0"/>
          </w:rPr>
          <w:t xml:space="preserve">’, </w:t>
        </w:r>
      </w:hyperlink>
      <w:hyperlink r:id="rId280">
        <w:r w:rsidDel="00000000" w:rsidR="00000000" w:rsidRPr="00000000">
          <w:rPr>
            <w:i w:val="1"/>
            <w:vertAlign w:val="baseline"/>
            <w:rtl w:val="0"/>
          </w:rPr>
          <w:t xml:space="preserve">Journal of Statistical Software</w:t>
        </w:r>
      </w:hyperlink>
      <w:hyperlink r:id="rId281">
        <w:r w:rsidDel="00000000" w:rsidR="00000000" w:rsidRPr="00000000">
          <w:rPr>
            <w:vertAlign w:val="baseline"/>
            <w:rtl w:val="0"/>
          </w:rPr>
          <w:t xml:space="preserve">, 80(1). Available at: https://doi.org/10.18637/jss.v080.i01.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82">
        <w:r w:rsidDel="00000000" w:rsidR="00000000" w:rsidRPr="00000000">
          <w:rPr>
            <w:vertAlign w:val="baseline"/>
            <w:rtl w:val="0"/>
          </w:rPr>
          <w:t xml:space="preserve">Coffin, D.P., Lauenroth, W.K. and Burke, I.C. (1996) ‘Recovery of Vegetation in a Semiarid Grassland 53 Years after Disturbance’, </w:t>
        </w:r>
      </w:hyperlink>
      <w:hyperlink r:id="rId283">
        <w:r w:rsidDel="00000000" w:rsidR="00000000" w:rsidRPr="00000000">
          <w:rPr>
            <w:i w:val="1"/>
            <w:vertAlign w:val="baseline"/>
            <w:rtl w:val="0"/>
          </w:rPr>
          <w:t xml:space="preserve">Ecological Applications</w:t>
        </w:r>
      </w:hyperlink>
      <w:hyperlink r:id="rId284">
        <w:r w:rsidDel="00000000" w:rsidR="00000000" w:rsidRPr="00000000">
          <w:rPr>
            <w:vertAlign w:val="baseline"/>
            <w:rtl w:val="0"/>
          </w:rPr>
          <w:t xml:space="preserve">, 6(2), pp. 538–555. Available at: https://doi.org/10.2307/2269390.</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85">
        <w:r w:rsidDel="00000000" w:rsidR="00000000" w:rsidRPr="00000000">
          <w:rPr>
            <w:vertAlign w:val="baseline"/>
            <w:rtl w:val="0"/>
          </w:rPr>
          <w:t xml:space="preserve">Csákvári, E. </w:t>
        </w:r>
      </w:hyperlink>
      <w:hyperlink r:id="rId286">
        <w:r w:rsidDel="00000000" w:rsidR="00000000" w:rsidRPr="00000000">
          <w:rPr>
            <w:i w:val="1"/>
            <w:vertAlign w:val="baseline"/>
            <w:rtl w:val="0"/>
          </w:rPr>
          <w:t xml:space="preserve">et al.</w:t>
        </w:r>
      </w:hyperlink>
      <w:hyperlink r:id="rId287">
        <w:r w:rsidDel="00000000" w:rsidR="00000000" w:rsidRPr="00000000">
          <w:rPr>
            <w:vertAlign w:val="baseline"/>
            <w:rtl w:val="0"/>
          </w:rPr>
          <w:t xml:space="preserve"> (2023) ‘Native species can reduce the establishment of invasive alien species if sown in high density and using competitive species’, </w:t>
        </w:r>
      </w:hyperlink>
      <w:hyperlink r:id="rId288">
        <w:r w:rsidDel="00000000" w:rsidR="00000000" w:rsidRPr="00000000">
          <w:rPr>
            <w:i w:val="1"/>
            <w:vertAlign w:val="baseline"/>
            <w:rtl w:val="0"/>
          </w:rPr>
          <w:t xml:space="preserve">Restoration Ecology</w:t>
        </w:r>
      </w:hyperlink>
      <w:hyperlink r:id="rId289">
        <w:r w:rsidDel="00000000" w:rsidR="00000000" w:rsidRPr="00000000">
          <w:rPr>
            <w:vertAlign w:val="baseline"/>
            <w:rtl w:val="0"/>
          </w:rPr>
          <w:t xml:space="preserve"> [Preprint]. Available at: https://doi.org/10.1111/rec.13901.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90">
        <w:r w:rsidDel="00000000" w:rsidR="00000000" w:rsidRPr="00000000">
          <w:rPr>
            <w:vertAlign w:val="baseline"/>
            <w:rtl w:val="0"/>
          </w:rPr>
          <w:t xml:space="preserve">Drury, W.H. and Nisbet, I.C.T. (1973) ‘Succession’, </w:t>
        </w:r>
      </w:hyperlink>
      <w:hyperlink r:id="rId291">
        <w:r w:rsidDel="00000000" w:rsidR="00000000" w:rsidRPr="00000000">
          <w:rPr>
            <w:i w:val="1"/>
            <w:vertAlign w:val="baseline"/>
            <w:rtl w:val="0"/>
          </w:rPr>
          <w:t xml:space="preserve">Journal of the Arnold Arboretum</w:t>
        </w:r>
      </w:hyperlink>
      <w:hyperlink r:id="rId292">
        <w:r w:rsidDel="00000000" w:rsidR="00000000" w:rsidRPr="00000000">
          <w:rPr>
            <w:vertAlign w:val="baseline"/>
            <w:rtl w:val="0"/>
          </w:rPr>
          <w:t xml:space="preserve">, 54(3), pp. 331–368.</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93">
        <w:r w:rsidDel="00000000" w:rsidR="00000000" w:rsidRPr="00000000">
          <w:rPr>
            <w:vertAlign w:val="baseline"/>
            <w:rtl w:val="0"/>
          </w:rPr>
          <w:t xml:space="preserve">Eckhoff, K.D. </w:t>
        </w:r>
      </w:hyperlink>
      <w:hyperlink r:id="rId294">
        <w:r w:rsidDel="00000000" w:rsidR="00000000" w:rsidRPr="00000000">
          <w:rPr>
            <w:i w:val="1"/>
            <w:vertAlign w:val="baseline"/>
            <w:rtl w:val="0"/>
          </w:rPr>
          <w:t xml:space="preserve">et al.</w:t>
        </w:r>
      </w:hyperlink>
      <w:hyperlink r:id="rId295">
        <w:r w:rsidDel="00000000" w:rsidR="00000000" w:rsidRPr="00000000">
          <w:rPr>
            <w:vertAlign w:val="baseline"/>
            <w:rtl w:val="0"/>
          </w:rPr>
          <w:t xml:space="preserve"> (2023) ‘Persistent decadal differences in plant communities assembled under contrasting climate conditions’, </w:t>
        </w:r>
      </w:hyperlink>
      <w:hyperlink r:id="rId296">
        <w:r w:rsidDel="00000000" w:rsidR="00000000" w:rsidRPr="00000000">
          <w:rPr>
            <w:i w:val="1"/>
            <w:vertAlign w:val="baseline"/>
            <w:rtl w:val="0"/>
          </w:rPr>
          <w:t xml:space="preserve">Ecological Applications</w:t>
        </w:r>
      </w:hyperlink>
      <w:hyperlink r:id="rId297">
        <w:r w:rsidDel="00000000" w:rsidR="00000000" w:rsidRPr="00000000">
          <w:rPr>
            <w:vertAlign w:val="baseline"/>
            <w:rtl w:val="0"/>
          </w:rPr>
          <w:t xml:space="preserve">, 33(3), p. e2823. Available at: https://doi.org/10.1002/eap.2823.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298">
        <w:r w:rsidDel="00000000" w:rsidR="00000000" w:rsidRPr="00000000">
          <w:rPr>
            <w:vertAlign w:val="baseline"/>
            <w:rtl w:val="0"/>
          </w:rPr>
          <w:t xml:space="preserve">Erskine, R.H. </w:t>
        </w:r>
      </w:hyperlink>
      <w:hyperlink r:id="rId299">
        <w:r w:rsidDel="00000000" w:rsidR="00000000" w:rsidRPr="00000000">
          <w:rPr>
            <w:i w:val="1"/>
            <w:vertAlign w:val="baseline"/>
            <w:rtl w:val="0"/>
          </w:rPr>
          <w:t xml:space="preserve">et al.</w:t>
        </w:r>
      </w:hyperlink>
      <w:hyperlink r:id="rId300">
        <w:r w:rsidDel="00000000" w:rsidR="00000000" w:rsidRPr="00000000">
          <w:rPr>
            <w:vertAlign w:val="baseline"/>
            <w:rtl w:val="0"/>
          </w:rPr>
          <w:t xml:space="preserve"> (2006) ‘Comparison of grid-based algorithms for computing upslope contributing area: COMPARISON OF GRID-BASED ALGORITHMS’, </w:t>
        </w:r>
      </w:hyperlink>
      <w:hyperlink r:id="rId301">
        <w:r w:rsidDel="00000000" w:rsidR="00000000" w:rsidRPr="00000000">
          <w:rPr>
            <w:i w:val="1"/>
            <w:vertAlign w:val="baseline"/>
            <w:rtl w:val="0"/>
          </w:rPr>
          <w:t xml:space="preserve">Water Resources Research</w:t>
        </w:r>
      </w:hyperlink>
      <w:hyperlink r:id="rId302">
        <w:r w:rsidDel="00000000" w:rsidR="00000000" w:rsidRPr="00000000">
          <w:rPr>
            <w:vertAlign w:val="baseline"/>
            <w:rtl w:val="0"/>
          </w:rPr>
          <w:t xml:space="preserve">, 42(9). Available at: https://doi.org/10.1029/2005WR004648.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03">
        <w:r w:rsidDel="00000000" w:rsidR="00000000" w:rsidRPr="00000000">
          <w:rPr>
            <w:vertAlign w:val="baseline"/>
            <w:rtl w:val="0"/>
          </w:rPr>
          <w:t xml:space="preserve">Gelman, A. and Rubin, D.B. (1992) ‘Inference from iterative simulation using multiple sequences’, </w:t>
        </w:r>
      </w:hyperlink>
      <w:hyperlink r:id="rId304">
        <w:r w:rsidDel="00000000" w:rsidR="00000000" w:rsidRPr="00000000">
          <w:rPr>
            <w:i w:val="1"/>
            <w:vertAlign w:val="baseline"/>
            <w:rtl w:val="0"/>
          </w:rPr>
          <w:t xml:space="preserve">Statistical science</w:t>
        </w:r>
      </w:hyperlink>
      <w:hyperlink r:id="rId305">
        <w:r w:rsidDel="00000000" w:rsidR="00000000" w:rsidRPr="00000000">
          <w:rPr>
            <w:vertAlign w:val="baseline"/>
            <w:rtl w:val="0"/>
          </w:rPr>
          <w:t xml:space="preserve">, pp. 457–472.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06">
        <w:r w:rsidDel="00000000" w:rsidR="00000000" w:rsidRPr="00000000">
          <w:rPr>
            <w:vertAlign w:val="baseline"/>
            <w:rtl w:val="0"/>
          </w:rPr>
          <w:t xml:space="preserve">Green, T.R. and Erskine, R.H. (2011) ‘Measurement and inference of profile soil-water dynamics at different hillslope positions in a semiarid agricultural watershed: PROFILE SOIL-WATER DYNAMICS’, </w:t>
        </w:r>
      </w:hyperlink>
      <w:hyperlink r:id="rId307">
        <w:r w:rsidDel="00000000" w:rsidR="00000000" w:rsidRPr="00000000">
          <w:rPr>
            <w:i w:val="1"/>
            <w:vertAlign w:val="baseline"/>
            <w:rtl w:val="0"/>
          </w:rPr>
          <w:t xml:space="preserve">Water Resources Research</w:t>
        </w:r>
      </w:hyperlink>
      <w:hyperlink r:id="rId308">
        <w:r w:rsidDel="00000000" w:rsidR="00000000" w:rsidRPr="00000000">
          <w:rPr>
            <w:vertAlign w:val="baseline"/>
            <w:rtl w:val="0"/>
          </w:rPr>
          <w:t xml:space="preserve">, 47(12). Available at: https://doi.org/10.1029/2010WR010074.</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09">
        <w:r w:rsidDel="00000000" w:rsidR="00000000" w:rsidRPr="00000000">
          <w:rPr>
            <w:vertAlign w:val="baseline"/>
            <w:rtl w:val="0"/>
          </w:rPr>
          <w:t xml:space="preserve">Hallett, L.M. </w:t>
        </w:r>
      </w:hyperlink>
      <w:hyperlink r:id="rId310">
        <w:r w:rsidDel="00000000" w:rsidR="00000000" w:rsidRPr="00000000">
          <w:rPr>
            <w:i w:val="1"/>
            <w:vertAlign w:val="baseline"/>
            <w:rtl w:val="0"/>
          </w:rPr>
          <w:t xml:space="preserve">et al.</w:t>
        </w:r>
      </w:hyperlink>
      <w:hyperlink r:id="rId311">
        <w:r w:rsidDel="00000000" w:rsidR="00000000" w:rsidRPr="00000000">
          <w:rPr>
            <w:vertAlign w:val="baseline"/>
            <w:rtl w:val="0"/>
          </w:rPr>
          <w:t xml:space="preserve"> (2019) ‘Rainfall variability maintains grass‐forb species coexistence’, </w:t>
        </w:r>
      </w:hyperlink>
      <w:hyperlink r:id="rId312">
        <w:r w:rsidDel="00000000" w:rsidR="00000000" w:rsidRPr="00000000">
          <w:rPr>
            <w:i w:val="1"/>
            <w:vertAlign w:val="baseline"/>
            <w:rtl w:val="0"/>
          </w:rPr>
          <w:t xml:space="preserve">Ecology Letters</w:t>
        </w:r>
      </w:hyperlink>
      <w:hyperlink r:id="rId313">
        <w:r w:rsidDel="00000000" w:rsidR="00000000" w:rsidRPr="00000000">
          <w:rPr>
            <w:vertAlign w:val="baseline"/>
            <w:rtl w:val="0"/>
          </w:rPr>
          <w:t xml:space="preserve">. Edited by R. Snyder, 22(10), pp. 1658–1667. Available at: https://doi.org/10.1111/ele.13341.</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14">
        <w:r w:rsidDel="00000000" w:rsidR="00000000" w:rsidRPr="00000000">
          <w:rPr>
            <w:vertAlign w:val="baseline"/>
            <w:rtl w:val="0"/>
          </w:rPr>
          <w:t xml:space="preserve">Huang, L. </w:t>
        </w:r>
      </w:hyperlink>
      <w:hyperlink r:id="rId315">
        <w:r w:rsidDel="00000000" w:rsidR="00000000" w:rsidRPr="00000000">
          <w:rPr>
            <w:i w:val="1"/>
            <w:vertAlign w:val="baseline"/>
            <w:rtl w:val="0"/>
          </w:rPr>
          <w:t xml:space="preserve">et al.</w:t>
        </w:r>
      </w:hyperlink>
      <w:hyperlink r:id="rId316">
        <w:r w:rsidDel="00000000" w:rsidR="00000000" w:rsidRPr="00000000">
          <w:rPr>
            <w:vertAlign w:val="baseline"/>
            <w:rtl w:val="0"/>
          </w:rPr>
          <w:t xml:space="preserve"> (2019) ‘Land conservation can mitigate freshwater ecosystem services degradation due to climate change in a semiarid catchment: The case of the Portneuf River catchment, Idaho, USA’, </w:t>
        </w:r>
      </w:hyperlink>
      <w:hyperlink r:id="rId317">
        <w:r w:rsidDel="00000000" w:rsidR="00000000" w:rsidRPr="00000000">
          <w:rPr>
            <w:i w:val="1"/>
            <w:vertAlign w:val="baseline"/>
            <w:rtl w:val="0"/>
          </w:rPr>
          <w:t xml:space="preserve">Science of The Total Environment</w:t>
        </w:r>
      </w:hyperlink>
      <w:hyperlink r:id="rId318">
        <w:r w:rsidDel="00000000" w:rsidR="00000000" w:rsidRPr="00000000">
          <w:rPr>
            <w:vertAlign w:val="baseline"/>
            <w:rtl w:val="0"/>
          </w:rPr>
          <w:t xml:space="preserve">, 651, pp. 1796–1809. Available at: https://doi.org/10.1016/j.scitotenv.2018.09.260.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19">
        <w:r w:rsidDel="00000000" w:rsidR="00000000" w:rsidRPr="00000000">
          <w:rPr>
            <w:vertAlign w:val="baseline"/>
            <w:rtl w:val="0"/>
          </w:rPr>
          <w:t xml:space="preserve">Huang, Y. </w:t>
        </w:r>
      </w:hyperlink>
      <w:hyperlink r:id="rId320">
        <w:r w:rsidDel="00000000" w:rsidR="00000000" w:rsidRPr="00000000">
          <w:rPr>
            <w:i w:val="1"/>
            <w:vertAlign w:val="baseline"/>
            <w:rtl w:val="0"/>
          </w:rPr>
          <w:t xml:space="preserve">et al.</w:t>
        </w:r>
      </w:hyperlink>
      <w:hyperlink r:id="rId321">
        <w:r w:rsidDel="00000000" w:rsidR="00000000" w:rsidRPr="00000000">
          <w:rPr>
            <w:vertAlign w:val="baseline"/>
            <w:rtl w:val="0"/>
          </w:rPr>
          <w:t xml:space="preserve"> (2023) </w:t>
        </w:r>
      </w:hyperlink>
      <w:hyperlink r:id="rId322">
        <w:r w:rsidDel="00000000" w:rsidR="00000000" w:rsidRPr="00000000">
          <w:rPr>
            <w:i w:val="1"/>
            <w:vertAlign w:val="baseline"/>
            <w:rtl w:val="0"/>
          </w:rPr>
          <w:t xml:space="preserve">Plant diversity stabilizes soil temperature</w:t>
        </w:r>
      </w:hyperlink>
      <w:hyperlink r:id="rId323">
        <w:r w:rsidDel="00000000" w:rsidR="00000000" w:rsidRPr="00000000">
          <w:rPr>
            <w:vertAlign w:val="baseline"/>
            <w:rtl w:val="0"/>
          </w:rPr>
          <w:t xml:space="preserve">. preprint. Ecology. Available at: https://doi.org/10.1101/2023.03.13.532451.</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24">
        <w:r w:rsidDel="00000000" w:rsidR="00000000" w:rsidRPr="00000000">
          <w:rPr>
            <w:vertAlign w:val="baseline"/>
            <w:rtl w:val="0"/>
          </w:rPr>
          <w:t xml:space="preserve">Lal, P. </w:t>
        </w:r>
      </w:hyperlink>
      <w:hyperlink r:id="rId325">
        <w:r w:rsidDel="00000000" w:rsidR="00000000" w:rsidRPr="00000000">
          <w:rPr>
            <w:i w:val="1"/>
            <w:vertAlign w:val="baseline"/>
            <w:rtl w:val="0"/>
          </w:rPr>
          <w:t xml:space="preserve">et al.</w:t>
        </w:r>
      </w:hyperlink>
      <w:hyperlink r:id="rId326">
        <w:r w:rsidDel="00000000" w:rsidR="00000000" w:rsidRPr="00000000">
          <w:rPr>
            <w:vertAlign w:val="baseline"/>
            <w:rtl w:val="0"/>
          </w:rPr>
          <w:t xml:space="preserve"> (2023) ‘Spatiotemporal evolution of global long-term patterns of soil moisture’, </w:t>
        </w:r>
      </w:hyperlink>
      <w:hyperlink r:id="rId327">
        <w:r w:rsidDel="00000000" w:rsidR="00000000" w:rsidRPr="00000000">
          <w:rPr>
            <w:i w:val="1"/>
            <w:vertAlign w:val="baseline"/>
            <w:rtl w:val="0"/>
          </w:rPr>
          <w:t xml:space="preserve">Science of The Total Environment</w:t>
        </w:r>
      </w:hyperlink>
      <w:hyperlink r:id="rId328">
        <w:r w:rsidDel="00000000" w:rsidR="00000000" w:rsidRPr="00000000">
          <w:rPr>
            <w:vertAlign w:val="baseline"/>
            <w:rtl w:val="0"/>
          </w:rPr>
          <w:t xml:space="preserve">, 867, p. 161470. Available at: https://doi.org/10.1016/j.scitotenv.2023.161470.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29">
        <w:r w:rsidDel="00000000" w:rsidR="00000000" w:rsidRPr="00000000">
          <w:rPr>
            <w:vertAlign w:val="baseline"/>
            <w:rtl w:val="0"/>
          </w:rPr>
          <w:t xml:space="preserve">Larson, J.E. </w:t>
        </w:r>
      </w:hyperlink>
      <w:hyperlink r:id="rId330">
        <w:r w:rsidDel="00000000" w:rsidR="00000000" w:rsidRPr="00000000">
          <w:rPr>
            <w:i w:val="1"/>
            <w:vertAlign w:val="baseline"/>
            <w:rtl w:val="0"/>
          </w:rPr>
          <w:t xml:space="preserve">et al.</w:t>
        </w:r>
      </w:hyperlink>
      <w:hyperlink r:id="rId331">
        <w:r w:rsidDel="00000000" w:rsidR="00000000" w:rsidRPr="00000000">
          <w:rPr>
            <w:vertAlign w:val="baseline"/>
            <w:rtl w:val="0"/>
          </w:rPr>
          <w:t xml:space="preserve"> (2015) ‘Seed and seedling traits affecting critical life stage transitions and recruitment outcomes in dryland grasses’, </w:t>
        </w:r>
      </w:hyperlink>
      <w:hyperlink r:id="rId332">
        <w:r w:rsidDel="00000000" w:rsidR="00000000" w:rsidRPr="00000000">
          <w:rPr>
            <w:i w:val="1"/>
            <w:vertAlign w:val="baseline"/>
            <w:rtl w:val="0"/>
          </w:rPr>
          <w:t xml:space="preserve">Journal of Applied Ecology</w:t>
        </w:r>
      </w:hyperlink>
      <w:hyperlink r:id="rId333">
        <w:r w:rsidDel="00000000" w:rsidR="00000000" w:rsidRPr="00000000">
          <w:rPr>
            <w:vertAlign w:val="baseline"/>
            <w:rtl w:val="0"/>
          </w:rPr>
          <w:t xml:space="preserve">. Edited by M. Cadotte, 52(1), pp. 199–209. Available at: https://doi.org/10.1111/1365-2664.12350.</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34">
        <w:r w:rsidDel="00000000" w:rsidR="00000000" w:rsidRPr="00000000">
          <w:rPr>
            <w:vertAlign w:val="baseline"/>
            <w:rtl w:val="0"/>
          </w:rPr>
          <w:t xml:space="preserve">Leger, E.A., Goergen, E.M. and Forbis De Queiroz, T. (2014) ‘Can native annual forbs reduce Bromus tectorum biomass and indirectly facilitate establishment of a native perennial grass?’, </w:t>
        </w:r>
      </w:hyperlink>
      <w:hyperlink r:id="rId335">
        <w:r w:rsidDel="00000000" w:rsidR="00000000" w:rsidRPr="00000000">
          <w:rPr>
            <w:i w:val="1"/>
            <w:vertAlign w:val="baseline"/>
            <w:rtl w:val="0"/>
          </w:rPr>
          <w:t xml:space="preserve">Journal of Arid Environments</w:t>
        </w:r>
      </w:hyperlink>
      <w:hyperlink r:id="rId336">
        <w:r w:rsidDel="00000000" w:rsidR="00000000" w:rsidRPr="00000000">
          <w:rPr>
            <w:vertAlign w:val="baseline"/>
            <w:rtl w:val="0"/>
          </w:rPr>
          <w:t xml:space="preserve">, 102, pp. 9–16. Available at: https://doi.org/10.1016/j.jaridenv.2013.10.015.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37">
        <w:r w:rsidDel="00000000" w:rsidR="00000000" w:rsidRPr="00000000">
          <w:rPr>
            <w:vertAlign w:val="baseline"/>
            <w:rtl w:val="0"/>
          </w:rPr>
          <w:t xml:space="preserve">Li, C. </w:t>
        </w:r>
      </w:hyperlink>
      <w:hyperlink r:id="rId338">
        <w:r w:rsidDel="00000000" w:rsidR="00000000" w:rsidRPr="00000000">
          <w:rPr>
            <w:i w:val="1"/>
            <w:vertAlign w:val="baseline"/>
            <w:rtl w:val="0"/>
          </w:rPr>
          <w:t xml:space="preserve">et al.</w:t>
        </w:r>
      </w:hyperlink>
      <w:hyperlink r:id="rId339">
        <w:r w:rsidDel="00000000" w:rsidR="00000000" w:rsidRPr="00000000">
          <w:rPr>
            <w:vertAlign w:val="baseline"/>
            <w:rtl w:val="0"/>
          </w:rPr>
          <w:t xml:space="preserve"> (2018) ‘Soil microbial community restoration in Conservation Reserve Program semi-arid grasslands’, </w:t>
        </w:r>
      </w:hyperlink>
      <w:hyperlink r:id="rId340">
        <w:r w:rsidDel="00000000" w:rsidR="00000000" w:rsidRPr="00000000">
          <w:rPr>
            <w:i w:val="1"/>
            <w:vertAlign w:val="baseline"/>
            <w:rtl w:val="0"/>
          </w:rPr>
          <w:t xml:space="preserve">Soil Biology and Biochemistry</w:t>
        </w:r>
      </w:hyperlink>
      <w:hyperlink r:id="rId341">
        <w:r w:rsidDel="00000000" w:rsidR="00000000" w:rsidRPr="00000000">
          <w:rPr>
            <w:vertAlign w:val="baseline"/>
            <w:rtl w:val="0"/>
          </w:rPr>
          <w:t xml:space="preserve">, 118, pp. 166–177. Available at: https://doi.org/10.1016/j.soilbio.2017.12.001.</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42">
        <w:r w:rsidDel="00000000" w:rsidR="00000000" w:rsidRPr="00000000">
          <w:rPr>
            <w:vertAlign w:val="baseline"/>
            <w:rtl w:val="0"/>
          </w:rPr>
          <w:t xml:space="preserve">Mack, R.N. (1981) ‘Invasion of Bromus tectorum L. into Western North America: An ecological chronicle’, </w:t>
        </w:r>
      </w:hyperlink>
      <w:hyperlink r:id="rId343">
        <w:r w:rsidDel="00000000" w:rsidR="00000000" w:rsidRPr="00000000">
          <w:rPr>
            <w:i w:val="1"/>
            <w:vertAlign w:val="baseline"/>
            <w:rtl w:val="0"/>
          </w:rPr>
          <w:t xml:space="preserve">Agro-Ecosystems</w:t>
        </w:r>
      </w:hyperlink>
      <w:hyperlink r:id="rId344">
        <w:r w:rsidDel="00000000" w:rsidR="00000000" w:rsidRPr="00000000">
          <w:rPr>
            <w:vertAlign w:val="baseline"/>
            <w:rtl w:val="0"/>
          </w:rPr>
          <w:t xml:space="preserve">, 7(2), pp. 145–165. Available at: https://doi.org/10.1016/0304-3746(81)90027-5.</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45">
        <w:r w:rsidDel="00000000" w:rsidR="00000000" w:rsidRPr="00000000">
          <w:rPr>
            <w:vertAlign w:val="baseline"/>
            <w:rtl w:val="0"/>
          </w:rPr>
          <w:t xml:space="preserve">Maclean, I.M.D., Mosedale, J.R. and Bennie, J.J. (2019) ‘Microclima: An </w:t>
        </w:r>
      </w:hyperlink>
      <w:hyperlink r:id="rId346">
        <w:r w:rsidDel="00000000" w:rsidR="00000000" w:rsidRPr="00000000">
          <w:rPr>
            <w:rFonts w:ascii="Alegreya Sans SC" w:cs="Alegreya Sans SC" w:eastAsia="Alegreya Sans SC" w:hAnsi="Alegreya Sans SC"/>
            <w:vertAlign w:val="baseline"/>
            <w:rtl w:val="0"/>
          </w:rPr>
          <w:t xml:space="preserve">r</w:t>
        </w:r>
      </w:hyperlink>
      <w:hyperlink r:id="rId347">
        <w:r w:rsidDel="00000000" w:rsidR="00000000" w:rsidRPr="00000000">
          <w:rPr>
            <w:vertAlign w:val="baseline"/>
            <w:rtl w:val="0"/>
          </w:rPr>
          <w:t xml:space="preserve"> package for modelling meso‐ and microclimate’, </w:t>
        </w:r>
      </w:hyperlink>
      <w:hyperlink r:id="rId348">
        <w:r w:rsidDel="00000000" w:rsidR="00000000" w:rsidRPr="00000000">
          <w:rPr>
            <w:i w:val="1"/>
            <w:vertAlign w:val="baseline"/>
            <w:rtl w:val="0"/>
          </w:rPr>
          <w:t xml:space="preserve">Methods in Ecology and Evolution</w:t>
        </w:r>
      </w:hyperlink>
      <w:hyperlink r:id="rId349">
        <w:r w:rsidDel="00000000" w:rsidR="00000000" w:rsidRPr="00000000">
          <w:rPr>
            <w:vertAlign w:val="baseline"/>
            <w:rtl w:val="0"/>
          </w:rPr>
          <w:t xml:space="preserve">. Edited by S. McMahon, 10(2), pp. 280–290. Available at: https://doi.org/10.1111/2041-210X.13093.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50">
        <w:r w:rsidDel="00000000" w:rsidR="00000000" w:rsidRPr="00000000">
          <w:rPr>
            <w:vertAlign w:val="baseline"/>
            <w:rtl w:val="0"/>
          </w:rPr>
          <w:t xml:space="preserve">Mahood, A.L. </w:t>
        </w:r>
      </w:hyperlink>
      <w:hyperlink r:id="rId351">
        <w:r w:rsidDel="00000000" w:rsidR="00000000" w:rsidRPr="00000000">
          <w:rPr>
            <w:i w:val="1"/>
            <w:vertAlign w:val="baseline"/>
            <w:rtl w:val="0"/>
          </w:rPr>
          <w:t xml:space="preserve">et al.</w:t>
        </w:r>
      </w:hyperlink>
      <w:hyperlink r:id="rId352">
        <w:r w:rsidDel="00000000" w:rsidR="00000000" w:rsidRPr="00000000">
          <w:rPr>
            <w:vertAlign w:val="baseline"/>
            <w:rtl w:val="0"/>
          </w:rPr>
          <w:t xml:space="preserve"> (2022) ‘Interannual climate variability mediates changes in carbon and nitrogen pools caused by annual grass invasion in a semiarid shrubland’, </w:t>
        </w:r>
      </w:hyperlink>
      <w:hyperlink r:id="rId353">
        <w:r w:rsidDel="00000000" w:rsidR="00000000" w:rsidRPr="00000000">
          <w:rPr>
            <w:i w:val="1"/>
            <w:vertAlign w:val="baseline"/>
            <w:rtl w:val="0"/>
          </w:rPr>
          <w:t xml:space="preserve">Global Change Biology</w:t>
        </w:r>
      </w:hyperlink>
      <w:hyperlink r:id="rId354">
        <w:r w:rsidDel="00000000" w:rsidR="00000000" w:rsidRPr="00000000">
          <w:rPr>
            <w:vertAlign w:val="baseline"/>
            <w:rtl w:val="0"/>
          </w:rPr>
          <w:t xml:space="preserve">, 28(1), pp. 267–284. Available at: https://doi.org/10.1111/gcb.15921.</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55">
        <w:r w:rsidDel="00000000" w:rsidR="00000000" w:rsidRPr="00000000">
          <w:rPr>
            <w:vertAlign w:val="baseline"/>
            <w:rtl w:val="0"/>
          </w:rPr>
          <w:t xml:space="preserve">Manning, G.C. and Baer, S.G. (2018) ‘Interannual variability in climate effects on community assembly and ecosystem functioning in restored prairie’, </w:t>
        </w:r>
      </w:hyperlink>
      <w:hyperlink r:id="rId356">
        <w:r w:rsidDel="00000000" w:rsidR="00000000" w:rsidRPr="00000000">
          <w:rPr>
            <w:i w:val="1"/>
            <w:vertAlign w:val="baseline"/>
            <w:rtl w:val="0"/>
          </w:rPr>
          <w:t xml:space="preserve">Ecosphere</w:t>
        </w:r>
      </w:hyperlink>
      <w:hyperlink r:id="rId357">
        <w:r w:rsidDel="00000000" w:rsidR="00000000" w:rsidRPr="00000000">
          <w:rPr>
            <w:vertAlign w:val="baseline"/>
            <w:rtl w:val="0"/>
          </w:rPr>
          <w:t xml:space="preserve">, 9(6). Available at: https://doi.org/10.1002/ecs2.2327.</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58">
        <w:r w:rsidDel="00000000" w:rsidR="00000000" w:rsidRPr="00000000">
          <w:rPr>
            <w:vertAlign w:val="baseline"/>
            <w:rtl w:val="0"/>
          </w:rPr>
          <w:t xml:space="preserve">Minchin, P.R. (1987) ‘An evaluation of the relative robustness of techniques for ecological ordination’, </w:t>
        </w:r>
      </w:hyperlink>
      <w:hyperlink r:id="rId359">
        <w:r w:rsidDel="00000000" w:rsidR="00000000" w:rsidRPr="00000000">
          <w:rPr>
            <w:i w:val="1"/>
            <w:vertAlign w:val="baseline"/>
            <w:rtl w:val="0"/>
          </w:rPr>
          <w:t xml:space="preserve">Vegetatio</w:t>
        </w:r>
      </w:hyperlink>
      <w:hyperlink r:id="rId360">
        <w:r w:rsidDel="00000000" w:rsidR="00000000" w:rsidRPr="00000000">
          <w:rPr>
            <w:vertAlign w:val="baseline"/>
            <w:rtl w:val="0"/>
          </w:rPr>
          <w:t xml:space="preserve">, 69, pp. 89–107.</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61">
        <w:r w:rsidDel="00000000" w:rsidR="00000000" w:rsidRPr="00000000">
          <w:rPr>
            <w:vertAlign w:val="baseline"/>
            <w:rtl w:val="0"/>
          </w:rPr>
          <w:t xml:space="preserve">Munson, S.M. and Lauenroth, W.K. (2012) ‘Plant Community Recovery Following Restoration in Semiarid Grasslands’, </w:t>
        </w:r>
      </w:hyperlink>
      <w:hyperlink r:id="rId362">
        <w:r w:rsidDel="00000000" w:rsidR="00000000" w:rsidRPr="00000000">
          <w:rPr>
            <w:i w:val="1"/>
            <w:vertAlign w:val="baseline"/>
            <w:rtl w:val="0"/>
          </w:rPr>
          <w:t xml:space="preserve">Restoration Ecology</w:t>
        </w:r>
      </w:hyperlink>
      <w:hyperlink r:id="rId363">
        <w:r w:rsidDel="00000000" w:rsidR="00000000" w:rsidRPr="00000000">
          <w:rPr>
            <w:vertAlign w:val="baseline"/>
            <w:rtl w:val="0"/>
          </w:rPr>
          <w:t xml:space="preserve">, 20(5), pp. 656–663. Available at: https://doi.org/10.1111/j.1526-100X.2011.00808.x.</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64">
        <w:r w:rsidDel="00000000" w:rsidR="00000000" w:rsidRPr="00000000">
          <w:rPr>
            <w:vertAlign w:val="baseline"/>
            <w:rtl w:val="0"/>
          </w:rPr>
          <w:t xml:space="preserve">Nychka, D. </w:t>
        </w:r>
      </w:hyperlink>
      <w:hyperlink r:id="rId365">
        <w:r w:rsidDel="00000000" w:rsidR="00000000" w:rsidRPr="00000000">
          <w:rPr>
            <w:i w:val="1"/>
            <w:vertAlign w:val="baseline"/>
            <w:rtl w:val="0"/>
          </w:rPr>
          <w:t xml:space="preserve">et al.</w:t>
        </w:r>
      </w:hyperlink>
      <w:hyperlink r:id="rId366">
        <w:r w:rsidDel="00000000" w:rsidR="00000000" w:rsidRPr="00000000">
          <w:rPr>
            <w:vertAlign w:val="baseline"/>
            <w:rtl w:val="0"/>
          </w:rPr>
          <w:t xml:space="preserve"> (2021) ‘fields: Tools for spatial data’. Boulder, CO, USA: University Corporation for Atmospheric Research. Available at: https://github.com/dnychka/fieldsRPackage.</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67">
        <w:r w:rsidDel="00000000" w:rsidR="00000000" w:rsidRPr="00000000">
          <w:rPr>
            <w:vertAlign w:val="baseline"/>
            <w:rtl w:val="0"/>
          </w:rPr>
          <w:t xml:space="preserve">O’Connor, R.C. </w:t>
        </w:r>
      </w:hyperlink>
      <w:hyperlink r:id="rId368">
        <w:r w:rsidDel="00000000" w:rsidR="00000000" w:rsidRPr="00000000">
          <w:rPr>
            <w:i w:val="1"/>
            <w:vertAlign w:val="baseline"/>
            <w:rtl w:val="0"/>
          </w:rPr>
          <w:t xml:space="preserve">et al.</w:t>
        </w:r>
      </w:hyperlink>
      <w:hyperlink r:id="rId369">
        <w:r w:rsidDel="00000000" w:rsidR="00000000" w:rsidRPr="00000000">
          <w:rPr>
            <w:vertAlign w:val="baseline"/>
            <w:rtl w:val="0"/>
          </w:rPr>
          <w:t xml:space="preserve"> (2020) ‘Small-scale water deficits after wildfires create long-lasting ecological impacts’, </w:t>
        </w:r>
      </w:hyperlink>
      <w:hyperlink r:id="rId370">
        <w:r w:rsidDel="00000000" w:rsidR="00000000" w:rsidRPr="00000000">
          <w:rPr>
            <w:i w:val="1"/>
            <w:vertAlign w:val="baseline"/>
            <w:rtl w:val="0"/>
          </w:rPr>
          <w:t xml:space="preserve">Environmental Research Letters</w:t>
        </w:r>
      </w:hyperlink>
      <w:hyperlink r:id="rId371">
        <w:r w:rsidDel="00000000" w:rsidR="00000000" w:rsidRPr="00000000">
          <w:rPr>
            <w:vertAlign w:val="baseline"/>
            <w:rtl w:val="0"/>
          </w:rPr>
          <w:t xml:space="preserve">, 15(4), p. 044001. Available at: https://doi.org/10.1088/1748-9326/ab79e4.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72">
        <w:r w:rsidDel="00000000" w:rsidR="00000000" w:rsidRPr="00000000">
          <w:rPr>
            <w:vertAlign w:val="baseline"/>
            <w:rtl w:val="0"/>
          </w:rPr>
          <w:t xml:space="preserve">Porensky, L.M. </w:t>
        </w:r>
      </w:hyperlink>
      <w:hyperlink r:id="rId373">
        <w:r w:rsidDel="00000000" w:rsidR="00000000" w:rsidRPr="00000000">
          <w:rPr>
            <w:i w:val="1"/>
            <w:vertAlign w:val="baseline"/>
            <w:rtl w:val="0"/>
          </w:rPr>
          <w:t xml:space="preserve">et al.</w:t>
        </w:r>
      </w:hyperlink>
      <w:hyperlink r:id="rId374">
        <w:r w:rsidDel="00000000" w:rsidR="00000000" w:rsidRPr="00000000">
          <w:rPr>
            <w:vertAlign w:val="baseline"/>
            <w:rtl w:val="0"/>
          </w:rPr>
          <w:t xml:space="preserve"> (2014) ‘Arid old-field restoration: Native perennial grasses suppress weeds and erosion, but also suppress native shrubs’, </w:t>
        </w:r>
      </w:hyperlink>
      <w:hyperlink r:id="rId375">
        <w:r w:rsidDel="00000000" w:rsidR="00000000" w:rsidRPr="00000000">
          <w:rPr>
            <w:i w:val="1"/>
            <w:vertAlign w:val="baseline"/>
            <w:rtl w:val="0"/>
          </w:rPr>
          <w:t xml:space="preserve">Agriculture, Ecosystems &amp; Environment</w:t>
        </w:r>
      </w:hyperlink>
      <w:hyperlink r:id="rId376">
        <w:r w:rsidDel="00000000" w:rsidR="00000000" w:rsidRPr="00000000">
          <w:rPr>
            <w:vertAlign w:val="baseline"/>
            <w:rtl w:val="0"/>
          </w:rPr>
          <w:t xml:space="preserve">, 184, pp. 135–144. Available at: https://doi.org/10.1016/j.agee.2013.11.026.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77">
        <w:r w:rsidDel="00000000" w:rsidR="00000000" w:rsidRPr="00000000">
          <w:rPr>
            <w:vertAlign w:val="baseline"/>
            <w:rtl w:val="0"/>
          </w:rPr>
          <w:t xml:space="preserve">Prevéy, J.S. and Seastedt, T.R. (2014) ‘Seasonality of precipitation interacts with exotic species to alter composition and phenology of a semi-arid grassland’, </w:t>
        </w:r>
      </w:hyperlink>
      <w:hyperlink r:id="rId378">
        <w:r w:rsidDel="00000000" w:rsidR="00000000" w:rsidRPr="00000000">
          <w:rPr>
            <w:i w:val="1"/>
            <w:vertAlign w:val="baseline"/>
            <w:rtl w:val="0"/>
          </w:rPr>
          <w:t xml:space="preserve">Journal of Ecology</w:t>
        </w:r>
      </w:hyperlink>
      <w:hyperlink r:id="rId379">
        <w:r w:rsidDel="00000000" w:rsidR="00000000" w:rsidRPr="00000000">
          <w:rPr>
            <w:vertAlign w:val="baseline"/>
            <w:rtl w:val="0"/>
          </w:rPr>
          <w:t xml:space="preserve">. Edited by S. Wilson, 102(6), pp. 1549–1561. Available at: https://doi.org/10.1111/1365-2745.12320.</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80">
        <w:r w:rsidDel="00000000" w:rsidR="00000000" w:rsidRPr="00000000">
          <w:rPr>
            <w:vertAlign w:val="baseline"/>
            <w:rtl w:val="0"/>
          </w:rPr>
          <w:t xml:space="preserve">R Core Team (2021) </w:t>
        </w:r>
      </w:hyperlink>
      <w:hyperlink r:id="rId381">
        <w:r w:rsidDel="00000000" w:rsidR="00000000" w:rsidRPr="00000000">
          <w:rPr>
            <w:i w:val="1"/>
            <w:vertAlign w:val="baseline"/>
            <w:rtl w:val="0"/>
          </w:rPr>
          <w:t xml:space="preserve">R: A Language and Environment for Statistical Computing</w:t>
        </w:r>
      </w:hyperlink>
      <w:hyperlink r:id="rId382">
        <w:r w:rsidDel="00000000" w:rsidR="00000000" w:rsidRPr="00000000">
          <w:rPr>
            <w:vertAlign w:val="baseline"/>
            <w:rtl w:val="0"/>
          </w:rPr>
          <w:t xml:space="preserve">. Vienna, Austria: R Foundation for Statistical Computing. Available at: https://www.R-project.org/.</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83">
        <w:r w:rsidDel="00000000" w:rsidR="00000000" w:rsidRPr="00000000">
          <w:rPr>
            <w:vertAlign w:val="baseline"/>
            <w:rtl w:val="0"/>
          </w:rPr>
          <w:t xml:space="preserve">Ricigliano, V.A. </w:t>
        </w:r>
      </w:hyperlink>
      <w:hyperlink r:id="rId384">
        <w:r w:rsidDel="00000000" w:rsidR="00000000" w:rsidRPr="00000000">
          <w:rPr>
            <w:i w:val="1"/>
            <w:vertAlign w:val="baseline"/>
            <w:rtl w:val="0"/>
          </w:rPr>
          <w:t xml:space="preserve">et al.</w:t>
        </w:r>
      </w:hyperlink>
      <w:hyperlink r:id="rId385">
        <w:r w:rsidDel="00000000" w:rsidR="00000000" w:rsidRPr="00000000">
          <w:rPr>
            <w:vertAlign w:val="baseline"/>
            <w:rtl w:val="0"/>
          </w:rPr>
          <w:t xml:space="preserve"> (2019) ‘Honey bee colony performance and health are enhanced by apiary proximity to US Conservation Reserve Program (CRP) lands’, </w:t>
        </w:r>
      </w:hyperlink>
      <w:hyperlink r:id="rId386">
        <w:r w:rsidDel="00000000" w:rsidR="00000000" w:rsidRPr="00000000">
          <w:rPr>
            <w:i w:val="1"/>
            <w:vertAlign w:val="baseline"/>
            <w:rtl w:val="0"/>
          </w:rPr>
          <w:t xml:space="preserve">Scientific Reports</w:t>
        </w:r>
      </w:hyperlink>
      <w:hyperlink r:id="rId387">
        <w:r w:rsidDel="00000000" w:rsidR="00000000" w:rsidRPr="00000000">
          <w:rPr>
            <w:vertAlign w:val="baseline"/>
            <w:rtl w:val="0"/>
          </w:rPr>
          <w:t xml:space="preserve">, 9(1), p. 4894. Available at: https://doi.org/10.1038/s41598-019-41281-3.</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88">
        <w:r w:rsidDel="00000000" w:rsidR="00000000" w:rsidRPr="00000000">
          <w:rPr>
            <w:vertAlign w:val="baseline"/>
            <w:rtl w:val="0"/>
          </w:rPr>
          <w:t xml:space="preserve">Sanderman, J., Hengl, T. and Fiske, G.J. (2017) ‘Soil carbon debt of 12,000 years of human land use’, </w:t>
        </w:r>
      </w:hyperlink>
      <w:hyperlink r:id="rId389">
        <w:r w:rsidDel="00000000" w:rsidR="00000000" w:rsidRPr="00000000">
          <w:rPr>
            <w:i w:val="1"/>
            <w:vertAlign w:val="baseline"/>
            <w:rtl w:val="0"/>
          </w:rPr>
          <w:t xml:space="preserve">Proceedings of the National Academy of Sciences</w:t>
        </w:r>
      </w:hyperlink>
      <w:hyperlink r:id="rId390">
        <w:r w:rsidDel="00000000" w:rsidR="00000000" w:rsidRPr="00000000">
          <w:rPr>
            <w:vertAlign w:val="baseline"/>
            <w:rtl w:val="0"/>
          </w:rPr>
          <w:t xml:space="preserve">, 114(36), pp. 9575–9580. Available at: https://doi.org/10.1073/pnas.1706103114.</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91">
        <w:r w:rsidDel="00000000" w:rsidR="00000000" w:rsidRPr="00000000">
          <w:rPr>
            <w:vertAlign w:val="baseline"/>
            <w:rtl w:val="0"/>
          </w:rPr>
          <w:t xml:space="preserve">Schwank, M. </w:t>
        </w:r>
      </w:hyperlink>
      <w:hyperlink r:id="rId392">
        <w:r w:rsidDel="00000000" w:rsidR="00000000" w:rsidRPr="00000000">
          <w:rPr>
            <w:i w:val="1"/>
            <w:vertAlign w:val="baseline"/>
            <w:rtl w:val="0"/>
          </w:rPr>
          <w:t xml:space="preserve">et al.</w:t>
        </w:r>
      </w:hyperlink>
      <w:hyperlink r:id="rId393">
        <w:r w:rsidDel="00000000" w:rsidR="00000000" w:rsidRPr="00000000">
          <w:rPr>
            <w:vertAlign w:val="baseline"/>
            <w:rtl w:val="0"/>
          </w:rPr>
          <w:t xml:space="preserve"> (2006) ‘Laboratory characterization of a commercial capacitance sensor for estimating permittivity and inferring soil water content’, </w:t>
        </w:r>
      </w:hyperlink>
      <w:hyperlink r:id="rId394">
        <w:r w:rsidDel="00000000" w:rsidR="00000000" w:rsidRPr="00000000">
          <w:rPr>
            <w:i w:val="1"/>
            <w:vertAlign w:val="baseline"/>
            <w:rtl w:val="0"/>
          </w:rPr>
          <w:t xml:space="preserve">Vadose Zone Journal</w:t>
        </w:r>
      </w:hyperlink>
      <w:hyperlink r:id="rId395">
        <w:r w:rsidDel="00000000" w:rsidR="00000000" w:rsidRPr="00000000">
          <w:rPr>
            <w:vertAlign w:val="baseline"/>
            <w:rtl w:val="0"/>
          </w:rPr>
          <w:t xml:space="preserve">, 5(3), pp. 1048–1064.</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96">
        <w:r w:rsidDel="00000000" w:rsidR="00000000" w:rsidRPr="00000000">
          <w:rPr>
            <w:vertAlign w:val="baseline"/>
            <w:rtl w:val="0"/>
          </w:rPr>
          <w:t xml:space="preserve">Shannon, C.E. and Weaver, W. (1949) ‘A mathematical model of communication’, </w:t>
        </w:r>
      </w:hyperlink>
      <w:hyperlink r:id="rId397">
        <w:r w:rsidDel="00000000" w:rsidR="00000000" w:rsidRPr="00000000">
          <w:rPr>
            <w:i w:val="1"/>
            <w:vertAlign w:val="baseline"/>
            <w:rtl w:val="0"/>
          </w:rPr>
          <w:t xml:space="preserve">Urbana, IL: University of Illinois Press</w:t>
        </w:r>
      </w:hyperlink>
      <w:hyperlink r:id="rId398">
        <w:r w:rsidDel="00000000" w:rsidR="00000000" w:rsidRPr="00000000">
          <w:rPr>
            <w:vertAlign w:val="baseline"/>
            <w:rtl w:val="0"/>
          </w:rPr>
          <w:t xml:space="preserve">, 11, pp. 11–20.</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399">
        <w:r w:rsidDel="00000000" w:rsidR="00000000" w:rsidRPr="00000000">
          <w:rPr>
            <w:vertAlign w:val="baseline"/>
            <w:rtl w:val="0"/>
          </w:rPr>
          <w:t xml:space="preserve">Sherrod, L.A., Erskine, R.H. and Green, T.R. (2015) ‘Spatial Patterns and Cross-Correlations of Temporal Changes in Soil Carbonates and Surface Elevation in a Winter Wheat-Fallow Cropping System’, </w:t>
        </w:r>
      </w:hyperlink>
      <w:hyperlink r:id="rId400">
        <w:r w:rsidDel="00000000" w:rsidR="00000000" w:rsidRPr="00000000">
          <w:rPr>
            <w:i w:val="1"/>
            <w:vertAlign w:val="baseline"/>
            <w:rtl w:val="0"/>
          </w:rPr>
          <w:t xml:space="preserve">Soil Science Society of America Journal</w:t>
        </w:r>
      </w:hyperlink>
      <w:hyperlink r:id="rId401">
        <w:r w:rsidDel="00000000" w:rsidR="00000000" w:rsidRPr="00000000">
          <w:rPr>
            <w:vertAlign w:val="baseline"/>
            <w:rtl w:val="0"/>
          </w:rPr>
          <w:t xml:space="preserve">, 79(2), pp. 417–427. Available at: https://doi.org/10.2136/sssaj2014.05.0222.</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02">
        <w:r w:rsidDel="00000000" w:rsidR="00000000" w:rsidRPr="00000000">
          <w:rPr>
            <w:vertAlign w:val="baseline"/>
            <w:rtl w:val="0"/>
          </w:rPr>
          <w:t xml:space="preserve">Shriver, R.K. </w:t>
        </w:r>
      </w:hyperlink>
      <w:hyperlink r:id="rId403">
        <w:r w:rsidDel="00000000" w:rsidR="00000000" w:rsidRPr="00000000">
          <w:rPr>
            <w:i w:val="1"/>
            <w:vertAlign w:val="baseline"/>
            <w:rtl w:val="0"/>
          </w:rPr>
          <w:t xml:space="preserve">et al.</w:t>
        </w:r>
      </w:hyperlink>
      <w:hyperlink r:id="rId404">
        <w:r w:rsidDel="00000000" w:rsidR="00000000" w:rsidRPr="00000000">
          <w:rPr>
            <w:vertAlign w:val="baseline"/>
            <w:rtl w:val="0"/>
          </w:rPr>
          <w:t xml:space="preserve"> (2018) ‘Adapting management to a changing world: Warm temperatures, dry soil, and interannual variability limit restoration success of a dominant woody shrub in temperate drylands’, </w:t>
        </w:r>
      </w:hyperlink>
      <w:hyperlink r:id="rId405">
        <w:r w:rsidDel="00000000" w:rsidR="00000000" w:rsidRPr="00000000">
          <w:rPr>
            <w:i w:val="1"/>
            <w:vertAlign w:val="baseline"/>
            <w:rtl w:val="0"/>
          </w:rPr>
          <w:t xml:space="preserve">Global Change Biology</w:t>
        </w:r>
      </w:hyperlink>
      <w:hyperlink r:id="rId406">
        <w:r w:rsidDel="00000000" w:rsidR="00000000" w:rsidRPr="00000000">
          <w:rPr>
            <w:vertAlign w:val="baseline"/>
            <w:rtl w:val="0"/>
          </w:rPr>
          <w:t xml:space="preserve">, 24(10), pp. 4972–4982. Available at: https://doi.org/10.1111/gcb.14374.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07">
        <w:r w:rsidDel="00000000" w:rsidR="00000000" w:rsidRPr="00000000">
          <w:rPr>
            <w:vertAlign w:val="baseline"/>
            <w:rtl w:val="0"/>
          </w:rPr>
          <w:t xml:space="preserve">Symonides, E. (1988) ‘On the ecology and evolution of annual plants in disturbed environments’, </w:t>
        </w:r>
      </w:hyperlink>
      <w:hyperlink r:id="rId408">
        <w:r w:rsidDel="00000000" w:rsidR="00000000" w:rsidRPr="00000000">
          <w:rPr>
            <w:i w:val="1"/>
            <w:vertAlign w:val="baseline"/>
            <w:rtl w:val="0"/>
          </w:rPr>
          <w:t xml:space="preserve">Vegetatio</w:t>
        </w:r>
      </w:hyperlink>
      <w:hyperlink r:id="rId409">
        <w:r w:rsidDel="00000000" w:rsidR="00000000" w:rsidRPr="00000000">
          <w:rPr>
            <w:vertAlign w:val="baseline"/>
            <w:rtl w:val="0"/>
          </w:rPr>
          <w:t xml:space="preserve">, 77, pp. 21–31.</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10">
        <w:r w:rsidDel="00000000" w:rsidR="00000000" w:rsidRPr="00000000">
          <w:rPr>
            <w:vertAlign w:val="baseline"/>
            <w:rtl w:val="0"/>
          </w:rPr>
          <w:t xml:space="preserve">Taliga, C. (2011) </w:t>
        </w:r>
      </w:hyperlink>
      <w:hyperlink r:id="rId411">
        <w:r w:rsidDel="00000000" w:rsidR="00000000" w:rsidRPr="00000000">
          <w:rPr>
            <w:i w:val="1"/>
            <w:vertAlign w:val="baseline"/>
            <w:rtl w:val="0"/>
          </w:rPr>
          <w:t xml:space="preserve">Plant Suitability and Seeding Rates for Conservation Plantings in Colorado. Plant materials technical note no. 59 (revised)</w:t>
        </w:r>
      </w:hyperlink>
      <w:hyperlink r:id="rId412">
        <w:r w:rsidDel="00000000" w:rsidR="00000000" w:rsidRPr="00000000">
          <w:rPr>
            <w:vertAlign w:val="baseline"/>
            <w:rtl w:val="0"/>
          </w:rPr>
          <w:t xml:space="preserve">.</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13">
        <w:r w:rsidDel="00000000" w:rsidR="00000000" w:rsidRPr="00000000">
          <w:rPr>
            <w:vertAlign w:val="baseline"/>
            <w:rtl w:val="0"/>
          </w:rPr>
          <w:t xml:space="preserve">Tikhonov, G. </w:t>
        </w:r>
      </w:hyperlink>
      <w:hyperlink r:id="rId414">
        <w:r w:rsidDel="00000000" w:rsidR="00000000" w:rsidRPr="00000000">
          <w:rPr>
            <w:i w:val="1"/>
            <w:vertAlign w:val="baseline"/>
            <w:rtl w:val="0"/>
          </w:rPr>
          <w:t xml:space="preserve">et al.</w:t>
        </w:r>
      </w:hyperlink>
      <w:hyperlink r:id="rId415">
        <w:r w:rsidDel="00000000" w:rsidR="00000000" w:rsidRPr="00000000">
          <w:rPr>
            <w:vertAlign w:val="baseline"/>
            <w:rtl w:val="0"/>
          </w:rPr>
          <w:t xml:space="preserve"> (2020) ‘Joint species distribution modelling with the </w:t>
        </w:r>
      </w:hyperlink>
      <w:hyperlink r:id="rId416">
        <w:r w:rsidDel="00000000" w:rsidR="00000000" w:rsidRPr="00000000">
          <w:rPr>
            <w:rFonts w:ascii="Alegreya Sans SC" w:cs="Alegreya Sans SC" w:eastAsia="Alegreya Sans SC" w:hAnsi="Alegreya Sans SC"/>
            <w:vertAlign w:val="baseline"/>
            <w:rtl w:val="0"/>
          </w:rPr>
          <w:t xml:space="preserve">r</w:t>
        </w:r>
      </w:hyperlink>
      <w:hyperlink r:id="rId417">
        <w:r w:rsidDel="00000000" w:rsidR="00000000" w:rsidRPr="00000000">
          <w:rPr>
            <w:vertAlign w:val="baseline"/>
            <w:rtl w:val="0"/>
          </w:rPr>
          <w:t xml:space="preserve"> ‐package H </w:t>
        </w:r>
      </w:hyperlink>
      <w:hyperlink r:id="rId418">
        <w:r w:rsidDel="00000000" w:rsidR="00000000" w:rsidRPr="00000000">
          <w:rPr>
            <w:rFonts w:ascii="Alegreya Sans SC" w:cs="Alegreya Sans SC" w:eastAsia="Alegreya Sans SC" w:hAnsi="Alegreya Sans SC"/>
            <w:vertAlign w:val="baseline"/>
            <w:rtl w:val="0"/>
          </w:rPr>
          <w:t xml:space="preserve">msc</w:t>
        </w:r>
      </w:hyperlink>
      <w:hyperlink r:id="rId419">
        <w:r w:rsidDel="00000000" w:rsidR="00000000" w:rsidRPr="00000000">
          <w:rPr>
            <w:vertAlign w:val="baseline"/>
            <w:rtl w:val="0"/>
          </w:rPr>
          <w:t xml:space="preserve">’, </w:t>
        </w:r>
      </w:hyperlink>
      <w:hyperlink r:id="rId420">
        <w:r w:rsidDel="00000000" w:rsidR="00000000" w:rsidRPr="00000000">
          <w:rPr>
            <w:i w:val="1"/>
            <w:vertAlign w:val="baseline"/>
            <w:rtl w:val="0"/>
          </w:rPr>
          <w:t xml:space="preserve">Methods in Ecology and Evolution</w:t>
        </w:r>
      </w:hyperlink>
      <w:hyperlink r:id="rId421">
        <w:r w:rsidDel="00000000" w:rsidR="00000000" w:rsidRPr="00000000">
          <w:rPr>
            <w:vertAlign w:val="baseline"/>
            <w:rtl w:val="0"/>
          </w:rPr>
          <w:t xml:space="preserve">. Edited by N. Golding, 11(3), pp. 442–447. Available at: https://doi.org/10.1111/2041-210X.13345.</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22">
        <w:r w:rsidDel="00000000" w:rsidR="00000000" w:rsidRPr="00000000">
          <w:rPr>
            <w:vertAlign w:val="baseline"/>
            <w:rtl w:val="0"/>
          </w:rPr>
          <w:t xml:space="preserve">Turnbull, L. </w:t>
        </w:r>
      </w:hyperlink>
      <w:hyperlink r:id="rId423">
        <w:r w:rsidDel="00000000" w:rsidR="00000000" w:rsidRPr="00000000">
          <w:rPr>
            <w:i w:val="1"/>
            <w:vertAlign w:val="baseline"/>
            <w:rtl w:val="0"/>
          </w:rPr>
          <w:t xml:space="preserve">et al.</w:t>
        </w:r>
      </w:hyperlink>
      <w:hyperlink r:id="rId424">
        <w:r w:rsidDel="00000000" w:rsidR="00000000" w:rsidRPr="00000000">
          <w:rPr>
            <w:vertAlign w:val="baseline"/>
            <w:rtl w:val="0"/>
          </w:rPr>
          <w:t xml:space="preserve"> (2012) ‘Understanding the role of ecohydrological feedbacks in ecosystem state change in drylands’, </w:t>
        </w:r>
      </w:hyperlink>
      <w:hyperlink r:id="rId425">
        <w:r w:rsidDel="00000000" w:rsidR="00000000" w:rsidRPr="00000000">
          <w:rPr>
            <w:i w:val="1"/>
            <w:vertAlign w:val="baseline"/>
            <w:rtl w:val="0"/>
          </w:rPr>
          <w:t xml:space="preserve">Ecohydrology</w:t>
        </w:r>
      </w:hyperlink>
      <w:hyperlink r:id="rId426">
        <w:r w:rsidDel="00000000" w:rsidR="00000000" w:rsidRPr="00000000">
          <w:rPr>
            <w:vertAlign w:val="baseline"/>
            <w:rtl w:val="0"/>
          </w:rPr>
          <w:t xml:space="preserve">, 5(2), pp. 174–183. Available at: https://doi.org/10.1002/eco.265.</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27">
        <w:r w:rsidDel="00000000" w:rsidR="00000000" w:rsidRPr="00000000">
          <w:rPr>
            <w:vertAlign w:val="baseline"/>
            <w:rtl w:val="0"/>
          </w:rPr>
          <w:t xml:space="preserve">USDA, F.S.A. (2023) </w:t>
        </w:r>
      </w:hyperlink>
      <w:hyperlink r:id="rId428">
        <w:r w:rsidDel="00000000" w:rsidR="00000000" w:rsidRPr="00000000">
          <w:rPr>
            <w:i w:val="1"/>
            <w:vertAlign w:val="baseline"/>
            <w:rtl w:val="0"/>
          </w:rPr>
          <w:t xml:space="preserve">Conservation Reserve Program</w:t>
        </w:r>
      </w:hyperlink>
      <w:hyperlink r:id="rId429">
        <w:r w:rsidDel="00000000" w:rsidR="00000000" w:rsidRPr="00000000">
          <w:rPr>
            <w:vertAlign w:val="baseline"/>
            <w:rtl w:val="0"/>
          </w:rPr>
          <w:t xml:space="preserve">, </w:t>
        </w:r>
      </w:hyperlink>
      <w:hyperlink r:id="rId430">
        <w:r w:rsidDel="00000000" w:rsidR="00000000" w:rsidRPr="00000000">
          <w:rPr>
            <w:i w:val="1"/>
            <w:vertAlign w:val="baseline"/>
            <w:rtl w:val="0"/>
          </w:rPr>
          <w:t xml:space="preserve">Conservation Reserve Program</w:t>
        </w:r>
      </w:hyperlink>
      <w:hyperlink r:id="rId431">
        <w:r w:rsidDel="00000000" w:rsidR="00000000" w:rsidRPr="00000000">
          <w:rPr>
            <w:vertAlign w:val="baseline"/>
            <w:rtl w:val="0"/>
          </w:rPr>
          <w:t xml:space="preserve">. Available at: https://www.fsa.usda.gov/programs-and-services/conservation-programs/conservation-reserve-program/index.</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32">
        <w:r w:rsidDel="00000000" w:rsidR="00000000" w:rsidRPr="00000000">
          <w:rPr>
            <w:vertAlign w:val="baseline"/>
            <w:rtl w:val="0"/>
          </w:rPr>
          <w:t xml:space="preserve">Vandever, M.W. </w:t>
        </w:r>
      </w:hyperlink>
      <w:hyperlink r:id="rId433">
        <w:r w:rsidDel="00000000" w:rsidR="00000000" w:rsidRPr="00000000">
          <w:rPr>
            <w:i w:val="1"/>
            <w:vertAlign w:val="baseline"/>
            <w:rtl w:val="0"/>
          </w:rPr>
          <w:t xml:space="preserve">et al.</w:t>
        </w:r>
      </w:hyperlink>
      <w:hyperlink r:id="rId434">
        <w:r w:rsidDel="00000000" w:rsidR="00000000" w:rsidRPr="00000000">
          <w:rPr>
            <w:vertAlign w:val="baseline"/>
            <w:rtl w:val="0"/>
          </w:rPr>
          <w:t xml:space="preserve"> (2023) ‘Persistence and quality of vegetation cover in expired Conservation Reserve Program fields’, </w:t>
        </w:r>
      </w:hyperlink>
      <w:hyperlink r:id="rId435">
        <w:r w:rsidDel="00000000" w:rsidR="00000000" w:rsidRPr="00000000">
          <w:rPr>
            <w:i w:val="1"/>
            <w:vertAlign w:val="baseline"/>
            <w:rtl w:val="0"/>
          </w:rPr>
          <w:t xml:space="preserve">Ecosphere</w:t>
        </w:r>
      </w:hyperlink>
      <w:hyperlink r:id="rId436">
        <w:r w:rsidDel="00000000" w:rsidR="00000000" w:rsidRPr="00000000">
          <w:rPr>
            <w:vertAlign w:val="baseline"/>
            <w:rtl w:val="0"/>
          </w:rPr>
          <w:t xml:space="preserve">, 14(1). Available at: https://doi.org/10.1002/ecs2.4359.</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37">
        <w:r w:rsidDel="00000000" w:rsidR="00000000" w:rsidRPr="00000000">
          <w:rPr>
            <w:vertAlign w:val="baseline"/>
            <w:rtl w:val="0"/>
          </w:rPr>
          <w:t xml:space="preserve">Vicente-Serrano, S.M., Beguería, S. and López-Moreno, J.I. (2010) ‘A Multiscalar Drought Index Sensitive to Global Warming: The Standardized Precipitation Evapotranspiration Index’, </w:t>
        </w:r>
      </w:hyperlink>
      <w:hyperlink r:id="rId438">
        <w:r w:rsidDel="00000000" w:rsidR="00000000" w:rsidRPr="00000000">
          <w:rPr>
            <w:i w:val="1"/>
            <w:vertAlign w:val="baseline"/>
            <w:rtl w:val="0"/>
          </w:rPr>
          <w:t xml:space="preserve">Journal of Climate</w:t>
        </w:r>
      </w:hyperlink>
      <w:hyperlink r:id="rId439">
        <w:r w:rsidDel="00000000" w:rsidR="00000000" w:rsidRPr="00000000">
          <w:rPr>
            <w:vertAlign w:val="baseline"/>
            <w:rtl w:val="0"/>
          </w:rPr>
          <w:t xml:space="preserve">, 23(7), pp. 1696–1718. Available at: https://doi.org/10.1175/2009JCLI2909.1.</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40">
        <w:r w:rsidDel="00000000" w:rsidR="00000000" w:rsidRPr="00000000">
          <w:rPr>
            <w:vertAlign w:val="baseline"/>
            <w:rtl w:val="0"/>
          </w:rPr>
          <w:t xml:space="preserve">Watson, D.F. </w:t>
        </w:r>
      </w:hyperlink>
      <w:hyperlink r:id="rId441">
        <w:r w:rsidDel="00000000" w:rsidR="00000000" w:rsidRPr="00000000">
          <w:rPr>
            <w:i w:val="1"/>
            <w:vertAlign w:val="baseline"/>
            <w:rtl w:val="0"/>
          </w:rPr>
          <w:t xml:space="preserve">et al.</w:t>
        </w:r>
      </w:hyperlink>
      <w:hyperlink r:id="rId442">
        <w:r w:rsidDel="00000000" w:rsidR="00000000" w:rsidRPr="00000000">
          <w:rPr>
            <w:vertAlign w:val="baseline"/>
            <w:rtl w:val="0"/>
          </w:rPr>
          <w:t xml:space="preserve"> (2021) ‘Plant community responses to grassland restoration efforts across a large‐scale precipitation gradient’, </w:t>
        </w:r>
      </w:hyperlink>
      <w:hyperlink r:id="rId443">
        <w:r w:rsidDel="00000000" w:rsidR="00000000" w:rsidRPr="00000000">
          <w:rPr>
            <w:i w:val="1"/>
            <w:vertAlign w:val="baseline"/>
            <w:rtl w:val="0"/>
          </w:rPr>
          <w:t xml:space="preserve">Ecological Applications</w:t>
        </w:r>
      </w:hyperlink>
      <w:hyperlink r:id="rId444">
        <w:r w:rsidDel="00000000" w:rsidR="00000000" w:rsidRPr="00000000">
          <w:rPr>
            <w:vertAlign w:val="baseline"/>
            <w:rtl w:val="0"/>
          </w:rPr>
          <w:t xml:space="preserve">, 31(6). Available at: https://doi.org/10.1002/eap.2381.</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45">
        <w:r w:rsidDel="00000000" w:rsidR="00000000" w:rsidRPr="00000000">
          <w:rPr>
            <w:vertAlign w:val="baseline"/>
            <w:rtl w:val="0"/>
          </w:rPr>
          <w:t xml:space="preserve">Werner, C.M. </w:t>
        </w:r>
      </w:hyperlink>
      <w:hyperlink r:id="rId446">
        <w:r w:rsidDel="00000000" w:rsidR="00000000" w:rsidRPr="00000000">
          <w:rPr>
            <w:i w:val="1"/>
            <w:vertAlign w:val="baseline"/>
            <w:rtl w:val="0"/>
          </w:rPr>
          <w:t xml:space="preserve">et al.</w:t>
        </w:r>
      </w:hyperlink>
      <w:hyperlink r:id="rId447">
        <w:r w:rsidDel="00000000" w:rsidR="00000000" w:rsidRPr="00000000">
          <w:rPr>
            <w:vertAlign w:val="baseline"/>
            <w:rtl w:val="0"/>
          </w:rPr>
          <w:t xml:space="preserve"> (2020) ‘Year effects: Interannual variation as a driver of community assembly dynamics’, </w:t>
        </w:r>
      </w:hyperlink>
      <w:hyperlink r:id="rId448">
        <w:r w:rsidDel="00000000" w:rsidR="00000000" w:rsidRPr="00000000">
          <w:rPr>
            <w:i w:val="1"/>
            <w:vertAlign w:val="baseline"/>
            <w:rtl w:val="0"/>
          </w:rPr>
          <w:t xml:space="preserve">Ecology</w:t>
        </w:r>
      </w:hyperlink>
      <w:hyperlink r:id="rId449">
        <w:r w:rsidDel="00000000" w:rsidR="00000000" w:rsidRPr="00000000">
          <w:rPr>
            <w:vertAlign w:val="baseline"/>
            <w:rtl w:val="0"/>
          </w:rPr>
          <w:t xml:space="preserve">, 101(9). Available at: https://doi.org/10.1002/ecy.3104.</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50">
        <w:r w:rsidDel="00000000" w:rsidR="00000000" w:rsidRPr="00000000">
          <w:rPr>
            <w:vertAlign w:val="baseline"/>
            <w:rtl w:val="0"/>
          </w:rPr>
          <w:t xml:space="preserve">Yang, H. </w:t>
        </w:r>
      </w:hyperlink>
      <w:hyperlink r:id="rId451">
        <w:r w:rsidDel="00000000" w:rsidR="00000000" w:rsidRPr="00000000">
          <w:rPr>
            <w:i w:val="1"/>
            <w:vertAlign w:val="baseline"/>
            <w:rtl w:val="0"/>
          </w:rPr>
          <w:t xml:space="preserve">et al.</w:t>
        </w:r>
      </w:hyperlink>
      <w:hyperlink r:id="rId452">
        <w:r w:rsidDel="00000000" w:rsidR="00000000" w:rsidRPr="00000000">
          <w:rPr>
            <w:vertAlign w:val="baseline"/>
            <w:rtl w:val="0"/>
          </w:rPr>
          <w:t xml:space="preserve"> (2023) ‘The detection and attribution of extreme reductions in vegetation growth across the global land surface’, </w:t>
        </w:r>
      </w:hyperlink>
      <w:hyperlink r:id="rId453">
        <w:r w:rsidDel="00000000" w:rsidR="00000000" w:rsidRPr="00000000">
          <w:rPr>
            <w:i w:val="1"/>
            <w:vertAlign w:val="baseline"/>
            <w:rtl w:val="0"/>
          </w:rPr>
          <w:t xml:space="preserve">Global Change Biology</w:t>
        </w:r>
      </w:hyperlink>
      <w:hyperlink r:id="rId454">
        <w:r w:rsidDel="00000000" w:rsidR="00000000" w:rsidRPr="00000000">
          <w:rPr>
            <w:vertAlign w:val="baseline"/>
            <w:rtl w:val="0"/>
          </w:rPr>
          <w:t xml:space="preserve">, p. gcb.16595. Available at: https://doi.org/10.1111/gcb.16595.</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55">
        <w:r w:rsidDel="00000000" w:rsidR="00000000" w:rsidRPr="00000000">
          <w:rPr>
            <w:vertAlign w:val="baseline"/>
            <w:rtl w:val="0"/>
          </w:rPr>
          <w:t xml:space="preserve">Ye, C. </w:t>
        </w:r>
      </w:hyperlink>
      <w:hyperlink r:id="rId456">
        <w:r w:rsidDel="00000000" w:rsidR="00000000" w:rsidRPr="00000000">
          <w:rPr>
            <w:i w:val="1"/>
            <w:vertAlign w:val="baseline"/>
            <w:rtl w:val="0"/>
          </w:rPr>
          <w:t xml:space="preserve">et al.</w:t>
        </w:r>
      </w:hyperlink>
      <w:hyperlink r:id="rId457">
        <w:r w:rsidDel="00000000" w:rsidR="00000000" w:rsidRPr="00000000">
          <w:rPr>
            <w:vertAlign w:val="baseline"/>
            <w:rtl w:val="0"/>
          </w:rPr>
          <w:t xml:space="preserve"> (2023) ‘Soil organic carbon and its stability after vegetation restoration in Zoige grassland, eastern </w:t>
        </w:r>
      </w:hyperlink>
      <w:hyperlink r:id="rId458">
        <w:r w:rsidDel="00000000" w:rsidR="00000000" w:rsidRPr="00000000">
          <w:rPr>
            <w:rFonts w:ascii="Alegreya Sans SC" w:cs="Alegreya Sans SC" w:eastAsia="Alegreya Sans SC" w:hAnsi="Alegreya Sans SC"/>
            <w:vertAlign w:val="baseline"/>
            <w:rtl w:val="0"/>
          </w:rPr>
          <w:t xml:space="preserve">Qinghai‐Tibet</w:t>
        </w:r>
      </w:hyperlink>
      <w:hyperlink r:id="rId459">
        <w:r w:rsidDel="00000000" w:rsidR="00000000" w:rsidRPr="00000000">
          <w:rPr>
            <w:vertAlign w:val="baseline"/>
            <w:rtl w:val="0"/>
          </w:rPr>
          <w:t xml:space="preserve"> Plateau’, </w:t>
        </w:r>
      </w:hyperlink>
      <w:hyperlink r:id="rId460">
        <w:r w:rsidDel="00000000" w:rsidR="00000000" w:rsidRPr="00000000">
          <w:rPr>
            <w:i w:val="1"/>
            <w:vertAlign w:val="baseline"/>
            <w:rtl w:val="0"/>
          </w:rPr>
          <w:t xml:space="preserve">Restoration Ecology</w:t>
        </w:r>
      </w:hyperlink>
      <w:hyperlink r:id="rId461">
        <w:r w:rsidDel="00000000" w:rsidR="00000000" w:rsidRPr="00000000">
          <w:rPr>
            <w:vertAlign w:val="baseline"/>
            <w:rtl w:val="0"/>
          </w:rPr>
          <w:t xml:space="preserve"> [Preprint]. Available at: https://doi.org/10.1111/rec.13896.</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62">
        <w:r w:rsidDel="00000000" w:rsidR="00000000" w:rsidRPr="00000000">
          <w:rPr>
            <w:vertAlign w:val="baseline"/>
            <w:rtl w:val="0"/>
          </w:rPr>
          <w:t xml:space="preserve">Young, T.P. </w:t>
        </w:r>
      </w:hyperlink>
      <w:hyperlink r:id="rId463">
        <w:r w:rsidDel="00000000" w:rsidR="00000000" w:rsidRPr="00000000">
          <w:rPr>
            <w:i w:val="1"/>
            <w:vertAlign w:val="baseline"/>
            <w:rtl w:val="0"/>
          </w:rPr>
          <w:t xml:space="preserve">et al.</w:t>
        </w:r>
      </w:hyperlink>
      <w:hyperlink r:id="rId464">
        <w:r w:rsidDel="00000000" w:rsidR="00000000" w:rsidRPr="00000000">
          <w:rPr>
            <w:vertAlign w:val="baseline"/>
            <w:rtl w:val="0"/>
          </w:rPr>
          <w:t xml:space="preserve"> (2015) ‘Initial success of native grasses is contingent on multiple interactions among exotic grass competition, temporal priority, rainfall and site effects’, </w:t>
        </w:r>
      </w:hyperlink>
      <w:hyperlink r:id="rId465">
        <w:r w:rsidDel="00000000" w:rsidR="00000000" w:rsidRPr="00000000">
          <w:rPr>
            <w:i w:val="1"/>
            <w:vertAlign w:val="baseline"/>
            <w:rtl w:val="0"/>
          </w:rPr>
          <w:t xml:space="preserve">AoB PLANTS</w:t>
        </w:r>
      </w:hyperlink>
      <w:hyperlink r:id="rId466">
        <w:r w:rsidDel="00000000" w:rsidR="00000000" w:rsidRPr="00000000">
          <w:rPr>
            <w:vertAlign w:val="baseline"/>
            <w:rtl w:val="0"/>
          </w:rPr>
          <w:t xml:space="preserve">, 7. Available at: https://doi.org/10.1093/aobpla/plu081.</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hyperlink r:id="rId467">
        <w:r w:rsidDel="00000000" w:rsidR="00000000" w:rsidRPr="00000000">
          <w:rPr>
            <w:vertAlign w:val="baseline"/>
            <w:rtl w:val="0"/>
          </w:rPr>
          <w:t xml:space="preserve">Yuan, X. </w:t>
        </w:r>
      </w:hyperlink>
      <w:hyperlink r:id="rId468">
        <w:r w:rsidDel="00000000" w:rsidR="00000000" w:rsidRPr="00000000">
          <w:rPr>
            <w:i w:val="1"/>
            <w:vertAlign w:val="baseline"/>
            <w:rtl w:val="0"/>
          </w:rPr>
          <w:t xml:space="preserve">et al.</w:t>
        </w:r>
      </w:hyperlink>
      <w:hyperlink r:id="rId469">
        <w:r w:rsidDel="00000000" w:rsidR="00000000" w:rsidRPr="00000000">
          <w:rPr>
            <w:vertAlign w:val="baseline"/>
            <w:rtl w:val="0"/>
          </w:rPr>
          <w:t xml:space="preserve"> (2023) ‘A global transition to flash droughts under climate change’, </w:t>
        </w:r>
      </w:hyperlink>
      <w:hyperlink r:id="rId470">
        <w:r w:rsidDel="00000000" w:rsidR="00000000" w:rsidRPr="00000000">
          <w:rPr>
            <w:i w:val="1"/>
            <w:vertAlign w:val="baseline"/>
            <w:rtl w:val="0"/>
          </w:rPr>
          <w:t xml:space="preserve">Science</w:t>
        </w:r>
      </w:hyperlink>
      <w:hyperlink r:id="rId471">
        <w:r w:rsidDel="00000000" w:rsidR="00000000" w:rsidRPr="00000000">
          <w:rPr>
            <w:vertAlign w:val="baseline"/>
            <w:rtl w:val="0"/>
          </w:rPr>
          <w:t xml:space="preserve">, 380(6641), pp. 187–191. Available at: https://doi.org/10.1126/science.abn6301.</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70" w:right="0" w:hanging="27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p w:rsidR="00000000" w:rsidDel="00000000" w:rsidP="00000000" w:rsidRDefault="00000000" w:rsidRPr="00000000" w14:paraId="000000A0">
      <w:pPr>
        <w:spacing w:line="480" w:lineRule="auto"/>
        <w:rPr/>
      </w:pPr>
      <w:r w:rsidDel="00000000" w:rsidR="00000000" w:rsidRPr="00000000">
        <w:rPr>
          <w:rtl w:val="0"/>
        </w:rPr>
      </w:r>
    </w:p>
    <w:p w:rsidR="00000000" w:rsidDel="00000000" w:rsidP="00000000" w:rsidRDefault="00000000" w:rsidRPr="00000000" w14:paraId="000000A1">
      <w:pPr>
        <w:spacing w:line="480" w:lineRule="auto"/>
        <w:rPr/>
      </w:pPr>
      <w:r w:rsidDel="00000000" w:rsidR="00000000" w:rsidRPr="00000000">
        <w:rPr>
          <w:rtl w:val="0"/>
        </w:rPr>
      </w:r>
    </w:p>
    <w:p w:rsidR="00000000" w:rsidDel="00000000" w:rsidP="00000000" w:rsidRDefault="00000000" w:rsidRPr="00000000" w14:paraId="000000A2">
      <w:pPr>
        <w:pStyle w:val="Heading1"/>
        <w:spacing w:line="480" w:lineRule="auto"/>
        <w:rPr/>
      </w:pPr>
      <w:bookmarkStart w:colFirst="0" w:colLast="0" w:name="_e1d2c779745p" w:id="17"/>
      <w:bookmarkEnd w:id="17"/>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line="480" w:lineRule="auto"/>
        <w:rPr/>
      </w:pPr>
      <w:bookmarkStart w:colFirst="0" w:colLast="0" w:name="_cxbevvp6rrae" w:id="18"/>
      <w:bookmarkEnd w:id="18"/>
      <w:r w:rsidDel="00000000" w:rsidR="00000000" w:rsidRPr="00000000">
        <w:rPr>
          <w:rtl w:val="0"/>
        </w:rPr>
        <w:t xml:space="preserve">Tables</w:t>
      </w:r>
    </w:p>
    <w:p w:rsidR="00000000" w:rsidDel="00000000" w:rsidP="00000000" w:rsidRDefault="00000000" w:rsidRPr="00000000" w14:paraId="000000A4">
      <w:pPr>
        <w:pStyle w:val="Heading5"/>
        <w:spacing w:line="480" w:lineRule="auto"/>
        <w:rPr/>
      </w:pPr>
      <w:bookmarkStart w:colFirst="0" w:colLast="0" w:name="_azerab2009pv" w:id="19"/>
      <w:bookmarkEnd w:id="19"/>
      <w:r w:rsidDel="00000000" w:rsidR="00000000" w:rsidRPr="00000000">
        <w:rPr>
          <w:b w:val="1"/>
          <w:rtl w:val="0"/>
        </w:rPr>
        <w:t xml:space="preserve">Table 1:</w:t>
      </w:r>
      <w:r w:rsidDel="00000000" w:rsidR="00000000" w:rsidRPr="00000000">
        <w:rPr>
          <w:rtl w:val="0"/>
        </w:rPr>
        <w:t xml:space="preserve"> </w:t>
      </w:r>
      <w:r w:rsidDel="00000000" w:rsidR="00000000" w:rsidRPr="00000000">
        <w:rPr>
          <w:rtl w:val="0"/>
        </w:rPr>
        <w:t xml:space="preserve">Precipitation (mm) measured at </w:t>
      </w:r>
      <w:ins w:author="Adam Mahood" w:id="216" w:date="2023-09-21T22:46:17Z">
        <w:r w:rsidDel="00000000" w:rsidR="00000000" w:rsidRPr="00000000">
          <w:rPr>
            <w:rtl w:val="0"/>
          </w:rPr>
          <w:t xml:space="preserve">the study site</w:t>
        </w:r>
      </w:ins>
      <w:del w:author="Adam Mahood" w:id="216" w:date="2023-09-21T22:46:17Z">
        <w:r w:rsidDel="00000000" w:rsidR="00000000" w:rsidRPr="00000000">
          <w:rPr>
            <w:rtl w:val="0"/>
          </w:rPr>
          <w:delText xml:space="preserve">drake farm</w:delText>
        </w:r>
      </w:del>
      <w:r w:rsidDel="00000000" w:rsidR="00000000" w:rsidRPr="00000000">
        <w:rPr>
          <w:rtl w:val="0"/>
        </w:rPr>
        <w:t xml:space="preserve">. High</w:t>
      </w:r>
      <w:ins w:author="Adam Mahood" w:id="217" w:date="2023-09-21T22:47:12Z">
        <w:r w:rsidDel="00000000" w:rsidR="00000000" w:rsidRPr="00000000">
          <w:rPr>
            <w:rtl w:val="0"/>
          </w:rPr>
          <w:t xml:space="preserve">est monthly</w:t>
        </w:r>
      </w:ins>
      <w:r w:rsidDel="00000000" w:rsidR="00000000" w:rsidRPr="00000000">
        <w:rPr>
          <w:rtl w:val="0"/>
        </w:rPr>
        <w:t xml:space="preserve"> values are bold. Highest and lowest years are italicized and bold.</w:t>
      </w:r>
    </w:p>
    <w:tbl>
      <w:tblPr>
        <w:tblStyle w:val="Table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510"/>
        <w:tblGridChange w:id="0">
          <w:tblGrid>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405"/>
            <w:gridCol w:w="510"/>
          </w:tblGrid>
        </w:tblGridChange>
      </w:tblGrid>
      <w:tr>
        <w:trPr>
          <w:cantSplit w:val="0"/>
          <w:tblHeader w:val="1"/>
        </w:trPr>
        <w:tc>
          <w:tcPr>
            <w:tcBorders>
              <w:top w:color="000000" w:space="0" w:sz="0" w:val="nil"/>
              <w:left w:color="000000" w:space="0" w:sz="0" w:val="nil"/>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A5">
            <w:pPr>
              <w:widowControl w:val="0"/>
              <w:spacing w:line="480" w:lineRule="auto"/>
              <w:rPr>
                <w:sz w:val="18"/>
                <w:szCs w:val="18"/>
              </w:rPr>
            </w:pPr>
            <w:r w:rsidDel="00000000" w:rsidR="00000000" w:rsidRPr="00000000">
              <w:rPr>
                <w:sz w:val="18"/>
                <w:szCs w:val="18"/>
                <w:rtl w:val="0"/>
              </w:rPr>
              <w:t xml:space="preserve">Year</w:t>
            </w:r>
          </w:p>
        </w:tc>
        <w:tc>
          <w:tcPr>
            <w:tcBorders>
              <w:top w:color="000000" w:space="0" w:sz="0" w:val="nil"/>
              <w:left w:color="000000" w:space="0" w:sz="8" w:val="single"/>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6">
            <w:pPr>
              <w:widowControl w:val="0"/>
              <w:spacing w:line="480" w:lineRule="auto"/>
              <w:jc w:val="center"/>
              <w:rPr>
                <w:sz w:val="18"/>
                <w:szCs w:val="18"/>
              </w:rPr>
            </w:pPr>
            <w:r w:rsidDel="00000000" w:rsidR="00000000" w:rsidRPr="00000000">
              <w:rPr>
                <w:b w:val="1"/>
                <w:sz w:val="18"/>
                <w:szCs w:val="18"/>
                <w:rtl w:val="0"/>
              </w:rPr>
              <w:t xml:space="preserve">02</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7">
            <w:pPr>
              <w:widowControl w:val="0"/>
              <w:spacing w:line="480" w:lineRule="auto"/>
              <w:jc w:val="center"/>
              <w:rPr>
                <w:sz w:val="18"/>
                <w:szCs w:val="18"/>
              </w:rPr>
            </w:pPr>
            <w:r w:rsidDel="00000000" w:rsidR="00000000" w:rsidRPr="00000000">
              <w:rPr>
                <w:b w:val="1"/>
                <w:sz w:val="18"/>
                <w:szCs w:val="18"/>
                <w:rtl w:val="0"/>
              </w:rPr>
              <w:t xml:space="preserve">03</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8">
            <w:pPr>
              <w:widowControl w:val="0"/>
              <w:spacing w:line="480" w:lineRule="auto"/>
              <w:jc w:val="center"/>
              <w:rPr>
                <w:sz w:val="18"/>
                <w:szCs w:val="18"/>
              </w:rPr>
            </w:pPr>
            <w:r w:rsidDel="00000000" w:rsidR="00000000" w:rsidRPr="00000000">
              <w:rPr>
                <w:b w:val="1"/>
                <w:sz w:val="18"/>
                <w:szCs w:val="18"/>
                <w:rtl w:val="0"/>
              </w:rPr>
              <w:t xml:space="preserve">04</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9">
            <w:pPr>
              <w:widowControl w:val="0"/>
              <w:spacing w:line="480" w:lineRule="auto"/>
              <w:jc w:val="center"/>
              <w:rPr>
                <w:sz w:val="18"/>
                <w:szCs w:val="18"/>
              </w:rPr>
            </w:pPr>
            <w:r w:rsidDel="00000000" w:rsidR="00000000" w:rsidRPr="00000000">
              <w:rPr>
                <w:b w:val="1"/>
                <w:sz w:val="18"/>
                <w:szCs w:val="18"/>
                <w:rtl w:val="0"/>
              </w:rPr>
              <w:t xml:space="preserve">05</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A">
            <w:pPr>
              <w:widowControl w:val="0"/>
              <w:spacing w:line="480" w:lineRule="auto"/>
              <w:jc w:val="center"/>
              <w:rPr>
                <w:sz w:val="18"/>
                <w:szCs w:val="18"/>
              </w:rPr>
            </w:pPr>
            <w:r w:rsidDel="00000000" w:rsidR="00000000" w:rsidRPr="00000000">
              <w:rPr>
                <w:b w:val="1"/>
                <w:sz w:val="18"/>
                <w:szCs w:val="18"/>
                <w:rtl w:val="0"/>
              </w:rPr>
              <w:t xml:space="preserve">06</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B">
            <w:pPr>
              <w:widowControl w:val="0"/>
              <w:spacing w:line="480" w:lineRule="auto"/>
              <w:jc w:val="center"/>
              <w:rPr>
                <w:sz w:val="18"/>
                <w:szCs w:val="18"/>
              </w:rPr>
            </w:pPr>
            <w:r w:rsidDel="00000000" w:rsidR="00000000" w:rsidRPr="00000000">
              <w:rPr>
                <w:b w:val="1"/>
                <w:sz w:val="18"/>
                <w:szCs w:val="18"/>
                <w:rtl w:val="0"/>
              </w:rPr>
              <w:t xml:space="preserve">07</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C">
            <w:pPr>
              <w:widowControl w:val="0"/>
              <w:spacing w:line="480" w:lineRule="auto"/>
              <w:jc w:val="center"/>
              <w:rPr>
                <w:sz w:val="18"/>
                <w:szCs w:val="18"/>
              </w:rPr>
            </w:pPr>
            <w:r w:rsidDel="00000000" w:rsidR="00000000" w:rsidRPr="00000000">
              <w:rPr>
                <w:b w:val="1"/>
                <w:sz w:val="18"/>
                <w:szCs w:val="18"/>
                <w:rtl w:val="0"/>
              </w:rPr>
              <w:t xml:space="preserve">08</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D">
            <w:pPr>
              <w:widowControl w:val="0"/>
              <w:spacing w:line="480" w:lineRule="auto"/>
              <w:jc w:val="center"/>
              <w:rPr>
                <w:sz w:val="18"/>
                <w:szCs w:val="18"/>
              </w:rPr>
            </w:pPr>
            <w:r w:rsidDel="00000000" w:rsidR="00000000" w:rsidRPr="00000000">
              <w:rPr>
                <w:b w:val="1"/>
                <w:sz w:val="18"/>
                <w:szCs w:val="18"/>
                <w:rtl w:val="0"/>
              </w:rPr>
              <w:t xml:space="preserve">09</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E">
            <w:pPr>
              <w:widowControl w:val="0"/>
              <w:spacing w:line="480" w:lineRule="auto"/>
              <w:jc w:val="center"/>
              <w:rPr>
                <w:sz w:val="18"/>
                <w:szCs w:val="18"/>
              </w:rPr>
            </w:pPr>
            <w:r w:rsidDel="00000000" w:rsidR="00000000" w:rsidRPr="00000000">
              <w:rPr>
                <w:b w:val="1"/>
                <w:sz w:val="18"/>
                <w:szCs w:val="18"/>
                <w:rtl w:val="0"/>
              </w:rPr>
              <w:t xml:space="preserve">10</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AF">
            <w:pPr>
              <w:widowControl w:val="0"/>
              <w:spacing w:line="480" w:lineRule="auto"/>
              <w:jc w:val="center"/>
              <w:rPr>
                <w:sz w:val="18"/>
                <w:szCs w:val="18"/>
              </w:rPr>
            </w:pPr>
            <w:r w:rsidDel="00000000" w:rsidR="00000000" w:rsidRPr="00000000">
              <w:rPr>
                <w:b w:val="1"/>
                <w:sz w:val="18"/>
                <w:szCs w:val="18"/>
                <w:rtl w:val="0"/>
              </w:rPr>
              <w:t xml:space="preserve">11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B0">
            <w:pPr>
              <w:widowControl w:val="0"/>
              <w:spacing w:line="480" w:lineRule="auto"/>
              <w:jc w:val="center"/>
              <w:rPr>
                <w:sz w:val="18"/>
                <w:szCs w:val="18"/>
              </w:rPr>
            </w:pPr>
            <w:r w:rsidDel="00000000" w:rsidR="00000000" w:rsidRPr="00000000">
              <w:rPr>
                <w:b w:val="1"/>
                <w:sz w:val="18"/>
                <w:szCs w:val="18"/>
                <w:rtl w:val="0"/>
              </w:rPr>
              <w:t xml:space="preserve">12</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B1">
            <w:pPr>
              <w:widowControl w:val="0"/>
              <w:spacing w:line="480" w:lineRule="auto"/>
              <w:jc w:val="center"/>
              <w:rPr>
                <w:sz w:val="18"/>
                <w:szCs w:val="18"/>
              </w:rPr>
            </w:pPr>
            <w:r w:rsidDel="00000000" w:rsidR="00000000" w:rsidRPr="00000000">
              <w:rPr>
                <w:b w:val="1"/>
                <w:sz w:val="18"/>
                <w:szCs w:val="18"/>
                <w:rtl w:val="0"/>
              </w:rPr>
              <w:t xml:space="preserve">13</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B2">
            <w:pPr>
              <w:widowControl w:val="0"/>
              <w:spacing w:line="480" w:lineRule="auto"/>
              <w:jc w:val="center"/>
              <w:rPr>
                <w:sz w:val="18"/>
                <w:szCs w:val="18"/>
              </w:rPr>
            </w:pPr>
            <w:r w:rsidDel="00000000" w:rsidR="00000000" w:rsidRPr="00000000">
              <w:rPr>
                <w:b w:val="1"/>
                <w:sz w:val="18"/>
                <w:szCs w:val="18"/>
                <w:rtl w:val="0"/>
              </w:rPr>
              <w:t xml:space="preserve">14</w:t>
            </w: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3">
            <w:pPr>
              <w:widowControl w:val="0"/>
              <w:spacing w:line="480" w:lineRule="auto"/>
              <w:jc w:val="center"/>
              <w:rPr>
                <w:sz w:val="18"/>
                <w:szCs w:val="18"/>
              </w:rPr>
            </w:pPr>
            <w:r w:rsidDel="00000000" w:rsidR="00000000" w:rsidRPr="00000000">
              <w:rPr>
                <w:b w:val="1"/>
                <w:sz w:val="18"/>
                <w:szCs w:val="18"/>
                <w:rtl w:val="0"/>
              </w:rPr>
              <w:t xml:space="preserve">15</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4">
            <w:pPr>
              <w:widowControl w:val="0"/>
              <w:spacing w:line="480" w:lineRule="auto"/>
              <w:jc w:val="center"/>
              <w:rPr>
                <w:sz w:val="18"/>
                <w:szCs w:val="18"/>
              </w:rPr>
            </w:pPr>
            <w:r w:rsidDel="00000000" w:rsidR="00000000" w:rsidRPr="00000000">
              <w:rPr>
                <w:b w:val="1"/>
                <w:sz w:val="18"/>
                <w:szCs w:val="18"/>
                <w:rtl w:val="0"/>
              </w:rPr>
              <w:t xml:space="preserve">16</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5">
            <w:pPr>
              <w:widowControl w:val="0"/>
              <w:spacing w:line="480" w:lineRule="auto"/>
              <w:jc w:val="center"/>
              <w:rPr>
                <w:sz w:val="18"/>
                <w:szCs w:val="18"/>
              </w:rPr>
            </w:pPr>
            <w:r w:rsidDel="00000000" w:rsidR="00000000" w:rsidRPr="00000000">
              <w:rPr>
                <w:b w:val="1"/>
                <w:sz w:val="18"/>
                <w:szCs w:val="18"/>
                <w:rtl w:val="0"/>
              </w:rPr>
              <w:t xml:space="preserve">17</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6">
            <w:pPr>
              <w:widowControl w:val="0"/>
              <w:spacing w:line="480" w:lineRule="auto"/>
              <w:jc w:val="center"/>
              <w:rPr>
                <w:sz w:val="18"/>
                <w:szCs w:val="18"/>
              </w:rPr>
            </w:pPr>
            <w:r w:rsidDel="00000000" w:rsidR="00000000" w:rsidRPr="00000000">
              <w:rPr>
                <w:b w:val="1"/>
                <w:sz w:val="18"/>
                <w:szCs w:val="18"/>
                <w:rtl w:val="0"/>
              </w:rPr>
              <w:t xml:space="preserve">18</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7">
            <w:pPr>
              <w:widowControl w:val="0"/>
              <w:spacing w:line="480" w:lineRule="auto"/>
              <w:jc w:val="center"/>
              <w:rPr>
                <w:sz w:val="18"/>
                <w:szCs w:val="18"/>
              </w:rPr>
            </w:pPr>
            <w:r w:rsidDel="00000000" w:rsidR="00000000" w:rsidRPr="00000000">
              <w:rPr>
                <w:b w:val="1"/>
                <w:sz w:val="18"/>
                <w:szCs w:val="18"/>
                <w:rtl w:val="0"/>
              </w:rPr>
              <w:t xml:space="preserve">19</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8">
            <w:pPr>
              <w:widowControl w:val="0"/>
              <w:spacing w:line="480" w:lineRule="auto"/>
              <w:jc w:val="center"/>
              <w:rPr>
                <w:sz w:val="18"/>
                <w:szCs w:val="18"/>
              </w:rPr>
            </w:pPr>
            <w:r w:rsidDel="00000000" w:rsidR="00000000" w:rsidRPr="00000000">
              <w:rPr>
                <w:b w:val="1"/>
                <w:sz w:val="18"/>
                <w:szCs w:val="18"/>
                <w:rtl w:val="0"/>
              </w:rPr>
              <w:t xml:space="preserve">20</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B9">
            <w:pPr>
              <w:widowControl w:val="0"/>
              <w:spacing w:line="480" w:lineRule="auto"/>
              <w:jc w:val="center"/>
              <w:rPr>
                <w:sz w:val="18"/>
                <w:szCs w:val="18"/>
              </w:rPr>
            </w:pPr>
            <w:r w:rsidDel="00000000" w:rsidR="00000000" w:rsidRPr="00000000">
              <w:rPr>
                <w:b w:val="1"/>
                <w:sz w:val="18"/>
                <w:szCs w:val="18"/>
                <w:rtl w:val="0"/>
              </w:rPr>
              <w:t xml:space="preserve">21</w:t>
            </w: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A">
            <w:pPr>
              <w:widowControl w:val="0"/>
              <w:spacing w:line="480" w:lineRule="auto"/>
              <w:jc w:val="center"/>
              <w:rPr>
                <w:sz w:val="18"/>
                <w:szCs w:val="18"/>
              </w:rPr>
            </w:pPr>
            <w:r w:rsidDel="00000000" w:rsidR="00000000" w:rsidRPr="00000000">
              <w:rPr>
                <w:b w:val="1"/>
                <w:sz w:val="18"/>
                <w:szCs w:val="18"/>
                <w:rtl w:val="0"/>
              </w:rPr>
              <w:t xml:space="preserve">Mean</w:t>
            </w:r>
            <w:r w:rsidDel="00000000" w:rsidR="00000000" w:rsidRPr="00000000">
              <w:rPr>
                <w:rtl w:val="0"/>
              </w:rPr>
            </w:r>
          </w:p>
        </w:tc>
      </w:tr>
      <w:tr>
        <w:trPr>
          <w:cantSplit w:val="0"/>
          <w:tblHeader w:val="0"/>
        </w:trPr>
        <w:tc>
          <w:tcPr>
            <w:tcBorders>
              <w:top w:color="000000" w:space="0" w:sz="8" w:val="single"/>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BB">
            <w:pPr>
              <w:widowControl w:val="0"/>
              <w:spacing w:line="480" w:lineRule="auto"/>
              <w:rPr>
                <w:sz w:val="18"/>
                <w:szCs w:val="18"/>
              </w:rPr>
            </w:pPr>
            <w:r w:rsidDel="00000000" w:rsidR="00000000" w:rsidRPr="00000000">
              <w:rPr>
                <w:b w:val="1"/>
                <w:sz w:val="18"/>
                <w:szCs w:val="18"/>
                <w:rtl w:val="0"/>
              </w:rPr>
              <w:t xml:space="preserve">Jan</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C">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D">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E">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BF">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0">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1">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2">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3">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4">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5">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tcBorders>
              <w:top w:color="000000" w:space="0" w:sz="8" w:val="single"/>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C6">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top w:color="000000" w:space="0" w:sz="8" w:val="single"/>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C7">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8" w:val="single"/>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C8">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top w:color="000000" w:space="0" w:sz="8" w:val="single"/>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9">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A">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B">
            <w:pPr>
              <w:widowControl w:val="0"/>
              <w:spacing w:line="480" w:lineRule="auto"/>
              <w:jc w:val="center"/>
              <w:rPr>
                <w:color w:val="434343"/>
                <w:sz w:val="18"/>
                <w:szCs w:val="18"/>
              </w:rPr>
            </w:pPr>
            <w:r w:rsidDel="00000000" w:rsidR="00000000" w:rsidRPr="00000000">
              <w:rPr>
                <w:color w:val="434343"/>
                <w:sz w:val="18"/>
                <w:szCs w:val="18"/>
                <w:rtl w:val="0"/>
              </w:rPr>
              <w:t xml:space="preserve">19</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C">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D">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CE">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8" w:val="single"/>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CF">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8" w:val="single"/>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0">
            <w:pPr>
              <w:widowControl w:val="0"/>
              <w:spacing w:line="480" w:lineRule="auto"/>
              <w:jc w:val="center"/>
              <w:rPr>
                <w:sz w:val="18"/>
                <w:szCs w:val="18"/>
              </w:rPr>
            </w:pPr>
            <w:r w:rsidDel="00000000" w:rsidR="00000000" w:rsidRPr="00000000">
              <w:rPr>
                <w:b w:val="1"/>
                <w:sz w:val="18"/>
                <w:szCs w:val="18"/>
                <w:rtl w:val="0"/>
              </w:rPr>
              <w:t xml:space="preserve">6</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D1">
            <w:pPr>
              <w:widowControl w:val="0"/>
              <w:spacing w:line="480" w:lineRule="auto"/>
              <w:rPr>
                <w:sz w:val="18"/>
                <w:szCs w:val="18"/>
              </w:rPr>
            </w:pPr>
            <w:r w:rsidDel="00000000" w:rsidR="00000000" w:rsidRPr="00000000">
              <w:rPr>
                <w:b w:val="1"/>
                <w:sz w:val="18"/>
                <w:szCs w:val="18"/>
                <w:rtl w:val="0"/>
              </w:rPr>
              <w:t xml:space="preserve">Feb</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2">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3">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4">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5">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6">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7">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8">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9">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A">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B">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DC">
            <w:pPr>
              <w:widowControl w:val="0"/>
              <w:spacing w:line="480" w:lineRule="auto"/>
              <w:jc w:val="center"/>
              <w:rPr>
                <w:color w:val="434343"/>
                <w:sz w:val="18"/>
                <w:szCs w:val="18"/>
              </w:rPr>
            </w:pPr>
            <w:r w:rsidDel="00000000" w:rsidR="00000000" w:rsidRPr="00000000">
              <w:rPr>
                <w:color w:val="434343"/>
                <w:sz w:val="18"/>
                <w:szCs w:val="18"/>
                <w:rtl w:val="0"/>
              </w:rPr>
              <w:t xml:space="preserve">13</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DD">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DE">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DF">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0">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1">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2">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3">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4">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E5">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6">
            <w:pPr>
              <w:widowControl w:val="0"/>
              <w:spacing w:line="480" w:lineRule="auto"/>
              <w:jc w:val="center"/>
              <w:rPr>
                <w:sz w:val="18"/>
                <w:szCs w:val="18"/>
              </w:rPr>
            </w:pPr>
            <w:r w:rsidDel="00000000" w:rsidR="00000000" w:rsidRPr="00000000">
              <w:rPr>
                <w:b w:val="1"/>
                <w:sz w:val="18"/>
                <w:szCs w:val="18"/>
                <w:rtl w:val="0"/>
              </w:rPr>
              <w:t xml:space="preserve">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E7">
            <w:pPr>
              <w:widowControl w:val="0"/>
              <w:spacing w:line="480" w:lineRule="auto"/>
              <w:rPr>
                <w:sz w:val="18"/>
                <w:szCs w:val="18"/>
              </w:rPr>
            </w:pPr>
            <w:r w:rsidDel="00000000" w:rsidR="00000000" w:rsidRPr="00000000">
              <w:rPr>
                <w:b w:val="1"/>
                <w:sz w:val="18"/>
                <w:szCs w:val="18"/>
                <w:rtl w:val="0"/>
              </w:rPr>
              <w:t xml:space="preserve">Mar</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8">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9">
            <w:pPr>
              <w:widowControl w:val="0"/>
              <w:spacing w:line="480" w:lineRule="auto"/>
              <w:jc w:val="center"/>
              <w:rPr>
                <w:color w:val="434343"/>
                <w:sz w:val="18"/>
                <w:szCs w:val="18"/>
              </w:rPr>
            </w:pPr>
            <w:r w:rsidDel="00000000" w:rsidR="00000000" w:rsidRPr="00000000">
              <w:rPr>
                <w:color w:val="434343"/>
                <w:sz w:val="18"/>
                <w:szCs w:val="18"/>
                <w:rtl w:val="0"/>
              </w:rPr>
              <w:t xml:space="preserve">45</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A">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B">
            <w:pPr>
              <w:widowControl w:val="0"/>
              <w:spacing w:line="480" w:lineRule="auto"/>
              <w:jc w:val="center"/>
              <w:rPr>
                <w:color w:val="434343"/>
                <w:sz w:val="18"/>
                <w:szCs w:val="18"/>
              </w:rPr>
            </w:pPr>
            <w:r w:rsidDel="00000000" w:rsidR="00000000" w:rsidRPr="00000000">
              <w:rPr>
                <w:color w:val="434343"/>
                <w:sz w:val="18"/>
                <w:szCs w:val="18"/>
                <w:rtl w:val="0"/>
              </w:rPr>
              <w:t xml:space="preserve">33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C">
            <w:pPr>
              <w:widowControl w:val="0"/>
              <w:spacing w:line="480" w:lineRule="auto"/>
              <w:jc w:val="center"/>
              <w:rPr>
                <w:color w:val="434343"/>
                <w:sz w:val="18"/>
                <w:szCs w:val="18"/>
              </w:rPr>
            </w:pPr>
            <w:r w:rsidDel="00000000" w:rsidR="00000000" w:rsidRPr="00000000">
              <w:rPr>
                <w:color w:val="434343"/>
                <w:sz w:val="18"/>
                <w:szCs w:val="18"/>
                <w:rtl w:val="0"/>
              </w:rPr>
              <w:t xml:space="preserve">22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D">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E">
            <w:pPr>
              <w:widowControl w:val="0"/>
              <w:spacing w:line="480" w:lineRule="auto"/>
              <w:jc w:val="center"/>
              <w:rPr>
                <w:color w:val="434343"/>
                <w:sz w:val="18"/>
                <w:szCs w:val="18"/>
              </w:rPr>
            </w:pPr>
            <w:r w:rsidDel="00000000" w:rsidR="00000000" w:rsidRPr="00000000">
              <w:rPr>
                <w:color w:val="434343"/>
                <w:sz w:val="18"/>
                <w:szCs w:val="18"/>
                <w:rtl w:val="0"/>
              </w:rPr>
              <w:t xml:space="preserve">13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EF">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0">
            <w:pPr>
              <w:widowControl w:val="0"/>
              <w:spacing w:line="480" w:lineRule="auto"/>
              <w:jc w:val="center"/>
              <w:rPr>
                <w:color w:val="434343"/>
                <w:sz w:val="18"/>
                <w:szCs w:val="18"/>
              </w:rPr>
            </w:pPr>
            <w:r w:rsidDel="00000000" w:rsidR="00000000" w:rsidRPr="00000000">
              <w:rPr>
                <w:color w:val="434343"/>
                <w:sz w:val="18"/>
                <w:szCs w:val="18"/>
                <w:rtl w:val="0"/>
              </w:rPr>
              <w:t xml:space="preserve">18</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1">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F2">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F3">
            <w:pPr>
              <w:widowControl w:val="0"/>
              <w:spacing w:line="480" w:lineRule="auto"/>
              <w:jc w:val="center"/>
              <w:rPr>
                <w:color w:val="434343"/>
                <w:sz w:val="18"/>
                <w:szCs w:val="18"/>
              </w:rPr>
            </w:pPr>
            <w:r w:rsidDel="00000000" w:rsidR="00000000" w:rsidRPr="00000000">
              <w:rPr>
                <w:color w:val="434343"/>
                <w:sz w:val="18"/>
                <w:szCs w:val="18"/>
                <w:rtl w:val="0"/>
              </w:rPr>
              <w:t xml:space="preserve">15</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F4">
            <w:pPr>
              <w:widowControl w:val="0"/>
              <w:spacing w:line="480" w:lineRule="auto"/>
              <w:jc w:val="center"/>
              <w:rPr>
                <w:color w:val="434343"/>
                <w:sz w:val="18"/>
                <w:szCs w:val="18"/>
              </w:rPr>
            </w:pPr>
            <w:r w:rsidDel="00000000" w:rsidR="00000000" w:rsidRPr="00000000">
              <w:rPr>
                <w:color w:val="434343"/>
                <w:sz w:val="18"/>
                <w:szCs w:val="18"/>
                <w:rtl w:val="0"/>
              </w:rPr>
              <w:t xml:space="preserve">26</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5">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6">
            <w:pPr>
              <w:widowControl w:val="0"/>
              <w:spacing w:line="480" w:lineRule="auto"/>
              <w:jc w:val="center"/>
              <w:rPr>
                <w:color w:val="434343"/>
                <w:sz w:val="18"/>
                <w:szCs w:val="18"/>
              </w:rPr>
            </w:pPr>
            <w:r w:rsidDel="00000000" w:rsidR="00000000" w:rsidRPr="00000000">
              <w:rPr>
                <w:color w:val="434343"/>
                <w:sz w:val="18"/>
                <w:szCs w:val="18"/>
                <w:rtl w:val="0"/>
              </w:rPr>
              <w:t xml:space="preserve">44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7">
            <w:pPr>
              <w:widowControl w:val="0"/>
              <w:spacing w:line="480" w:lineRule="auto"/>
              <w:jc w:val="center"/>
              <w:rPr>
                <w:color w:val="434343"/>
                <w:sz w:val="18"/>
                <w:szCs w:val="18"/>
              </w:rPr>
            </w:pPr>
            <w:r w:rsidDel="00000000" w:rsidR="00000000" w:rsidRPr="00000000">
              <w:rPr>
                <w:color w:val="434343"/>
                <w:sz w:val="18"/>
                <w:szCs w:val="18"/>
                <w:rtl w:val="0"/>
              </w:rPr>
              <w:t xml:space="preserve">29</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8">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9">
            <w:pPr>
              <w:widowControl w:val="0"/>
              <w:spacing w:line="480" w:lineRule="auto"/>
              <w:jc w:val="center"/>
              <w:rPr>
                <w:color w:val="434343"/>
                <w:sz w:val="18"/>
                <w:szCs w:val="18"/>
              </w:rPr>
            </w:pPr>
            <w:r w:rsidDel="00000000" w:rsidR="00000000" w:rsidRPr="00000000">
              <w:rPr>
                <w:color w:val="434343"/>
                <w:sz w:val="18"/>
                <w:szCs w:val="18"/>
                <w:rtl w:val="0"/>
              </w:rPr>
              <w:t xml:space="preserve">46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A">
            <w:pPr>
              <w:widowControl w:val="0"/>
              <w:spacing w:line="480" w:lineRule="auto"/>
              <w:jc w:val="center"/>
              <w:rPr>
                <w:color w:val="434343"/>
                <w:sz w:val="18"/>
                <w:szCs w:val="18"/>
              </w:rPr>
            </w:pPr>
            <w:r w:rsidDel="00000000" w:rsidR="00000000" w:rsidRPr="00000000">
              <w:rPr>
                <w:color w:val="434343"/>
                <w:sz w:val="18"/>
                <w:szCs w:val="18"/>
                <w:rtl w:val="0"/>
              </w:rPr>
              <w:t xml:space="preserve">29</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FB">
            <w:pPr>
              <w:widowControl w:val="0"/>
              <w:spacing w:line="480" w:lineRule="auto"/>
              <w:jc w:val="center"/>
              <w:rPr>
                <w:color w:val="434343"/>
                <w:sz w:val="18"/>
                <w:szCs w:val="18"/>
              </w:rPr>
            </w:pPr>
            <w:r w:rsidDel="00000000" w:rsidR="00000000" w:rsidRPr="00000000">
              <w:rPr>
                <w:color w:val="434343"/>
                <w:sz w:val="18"/>
                <w:szCs w:val="18"/>
                <w:rtl w:val="0"/>
              </w:rPr>
              <w:t xml:space="preserve">23</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C">
            <w:pPr>
              <w:widowControl w:val="0"/>
              <w:spacing w:line="480" w:lineRule="auto"/>
              <w:jc w:val="center"/>
              <w:rPr>
                <w:sz w:val="18"/>
                <w:szCs w:val="18"/>
              </w:rPr>
            </w:pPr>
            <w:r w:rsidDel="00000000" w:rsidR="00000000" w:rsidRPr="00000000">
              <w:rPr>
                <w:b w:val="1"/>
                <w:sz w:val="18"/>
                <w:szCs w:val="18"/>
                <w:rtl w:val="0"/>
              </w:rPr>
              <w:t xml:space="preserve">22</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0FD">
            <w:pPr>
              <w:widowControl w:val="0"/>
              <w:spacing w:line="480" w:lineRule="auto"/>
              <w:rPr>
                <w:sz w:val="18"/>
                <w:szCs w:val="18"/>
              </w:rPr>
            </w:pPr>
            <w:r w:rsidDel="00000000" w:rsidR="00000000" w:rsidRPr="00000000">
              <w:rPr>
                <w:b w:val="1"/>
                <w:sz w:val="18"/>
                <w:szCs w:val="18"/>
                <w:rtl w:val="0"/>
              </w:rPr>
              <w:t xml:space="preserve">Apr</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E">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0FF">
            <w:pPr>
              <w:widowControl w:val="0"/>
              <w:spacing w:line="480" w:lineRule="auto"/>
              <w:jc w:val="center"/>
              <w:rPr>
                <w:sz w:val="18"/>
                <w:szCs w:val="18"/>
              </w:rPr>
            </w:pPr>
            <w:r w:rsidDel="00000000" w:rsidR="00000000" w:rsidRPr="00000000">
              <w:rPr>
                <w:b w:val="1"/>
                <w:sz w:val="18"/>
                <w:szCs w:val="18"/>
                <w:rtl w:val="0"/>
              </w:rPr>
              <w:t xml:space="preserve">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0">
            <w:pPr>
              <w:widowControl w:val="0"/>
              <w:spacing w:line="480" w:lineRule="auto"/>
              <w:jc w:val="center"/>
              <w:rPr>
                <w:color w:val="434343"/>
                <w:sz w:val="18"/>
                <w:szCs w:val="18"/>
              </w:rPr>
            </w:pPr>
            <w:r w:rsidDel="00000000" w:rsidR="00000000" w:rsidRPr="00000000">
              <w:rPr>
                <w:color w:val="434343"/>
                <w:sz w:val="18"/>
                <w:szCs w:val="18"/>
                <w:rtl w:val="0"/>
              </w:rPr>
              <w:t xml:space="preserve">28</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1">
            <w:pPr>
              <w:widowControl w:val="0"/>
              <w:spacing w:line="480" w:lineRule="auto"/>
              <w:jc w:val="center"/>
              <w:rPr>
                <w:color w:val="434343"/>
                <w:sz w:val="18"/>
                <w:szCs w:val="18"/>
              </w:rPr>
            </w:pPr>
            <w:r w:rsidDel="00000000" w:rsidR="00000000" w:rsidRPr="00000000">
              <w:rPr>
                <w:color w:val="434343"/>
                <w:sz w:val="18"/>
                <w:szCs w:val="18"/>
                <w:rtl w:val="0"/>
              </w:rPr>
              <w:t xml:space="preserve">47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2">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3">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4">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5">
            <w:pPr>
              <w:widowControl w:val="0"/>
              <w:spacing w:line="480" w:lineRule="auto"/>
              <w:jc w:val="center"/>
              <w:rPr>
                <w:color w:val="434343"/>
                <w:sz w:val="18"/>
                <w:szCs w:val="18"/>
              </w:rPr>
            </w:pPr>
            <w:r w:rsidDel="00000000" w:rsidR="00000000" w:rsidRPr="00000000">
              <w:rPr>
                <w:color w:val="434343"/>
                <w:sz w:val="18"/>
                <w:szCs w:val="18"/>
                <w:rtl w:val="0"/>
              </w:rPr>
              <w:t xml:space="preserve">69</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6">
            <w:pPr>
              <w:widowControl w:val="0"/>
              <w:spacing w:line="480" w:lineRule="auto"/>
              <w:jc w:val="center"/>
              <w:rPr>
                <w:b w:val="1"/>
                <w:color w:val="434343"/>
                <w:sz w:val="18"/>
                <w:szCs w:val="18"/>
                <w:rPrChange w:author="Adam Mahood" w:id="218" w:date="2023-09-21T22:46:53Z">
                  <w:rPr>
                    <w:color w:val="434343"/>
                    <w:sz w:val="18"/>
                    <w:szCs w:val="18"/>
                  </w:rPr>
                </w:rPrChange>
              </w:rPr>
            </w:pPr>
            <w:r w:rsidDel="00000000" w:rsidR="00000000" w:rsidRPr="00000000">
              <w:rPr>
                <w:b w:val="1"/>
                <w:color w:val="434343"/>
                <w:sz w:val="18"/>
                <w:szCs w:val="18"/>
                <w:rtl w:val="0"/>
                <w:rPrChange w:author="Adam Mahood" w:id="218" w:date="2023-09-21T22:46:53Z">
                  <w:rPr>
                    <w:color w:val="434343"/>
                    <w:sz w:val="18"/>
                    <w:szCs w:val="18"/>
                  </w:rPr>
                </w:rPrChange>
              </w:rPr>
              <w:t xml:space="preserve">94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7">
            <w:pPr>
              <w:widowControl w:val="0"/>
              <w:spacing w:line="480" w:lineRule="auto"/>
              <w:jc w:val="center"/>
              <w:rPr>
                <w:color w:val="434343"/>
                <w:sz w:val="18"/>
                <w:szCs w:val="18"/>
              </w:rPr>
            </w:pPr>
            <w:r w:rsidDel="00000000" w:rsidR="00000000" w:rsidRPr="00000000">
              <w:rPr>
                <w:color w:val="434343"/>
                <w:sz w:val="18"/>
                <w:szCs w:val="18"/>
                <w:rtl w:val="0"/>
              </w:rPr>
              <w:t xml:space="preserve">26</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08">
            <w:pPr>
              <w:widowControl w:val="0"/>
              <w:spacing w:line="480" w:lineRule="auto"/>
              <w:jc w:val="center"/>
              <w:rPr>
                <w:color w:val="434343"/>
                <w:sz w:val="18"/>
                <w:szCs w:val="18"/>
              </w:rPr>
            </w:pPr>
            <w:r w:rsidDel="00000000" w:rsidR="00000000" w:rsidRPr="00000000">
              <w:rPr>
                <w:color w:val="434343"/>
                <w:sz w:val="18"/>
                <w:szCs w:val="18"/>
                <w:rtl w:val="0"/>
              </w:rPr>
              <w:t xml:space="preserve">13</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09">
            <w:pPr>
              <w:widowControl w:val="0"/>
              <w:spacing w:line="480" w:lineRule="auto"/>
              <w:jc w:val="center"/>
              <w:rPr>
                <w:color w:val="434343"/>
                <w:sz w:val="18"/>
                <w:szCs w:val="18"/>
              </w:rPr>
            </w:pPr>
            <w:r w:rsidDel="00000000" w:rsidR="00000000" w:rsidRPr="00000000">
              <w:rPr>
                <w:color w:val="434343"/>
                <w:sz w:val="18"/>
                <w:szCs w:val="18"/>
                <w:rtl w:val="0"/>
              </w:rPr>
              <w:t xml:space="preserve">70</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0A">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B">
            <w:pPr>
              <w:widowControl w:val="0"/>
              <w:spacing w:line="480" w:lineRule="auto"/>
              <w:jc w:val="center"/>
              <w:rPr>
                <w:color w:val="434343"/>
                <w:sz w:val="18"/>
                <w:szCs w:val="18"/>
              </w:rPr>
            </w:pPr>
            <w:r w:rsidDel="00000000" w:rsidR="00000000" w:rsidRPr="00000000">
              <w:rPr>
                <w:color w:val="434343"/>
                <w:sz w:val="18"/>
                <w:szCs w:val="18"/>
                <w:rtl w:val="0"/>
              </w:rPr>
              <w:t xml:space="preserve">56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C">
            <w:pPr>
              <w:widowControl w:val="0"/>
              <w:spacing w:line="480" w:lineRule="auto"/>
              <w:jc w:val="center"/>
              <w:rPr>
                <w:sz w:val="18"/>
                <w:szCs w:val="18"/>
              </w:rPr>
            </w:pPr>
            <w:r w:rsidDel="00000000" w:rsidR="00000000" w:rsidRPr="00000000">
              <w:rPr>
                <w:b w:val="1"/>
                <w:sz w:val="18"/>
                <w:szCs w:val="18"/>
                <w:rtl w:val="0"/>
              </w:rPr>
              <w:t xml:space="preserve">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D">
            <w:pPr>
              <w:widowControl w:val="0"/>
              <w:spacing w:line="480" w:lineRule="auto"/>
              <w:jc w:val="center"/>
              <w:rPr>
                <w:color w:val="434343"/>
                <w:sz w:val="18"/>
                <w:szCs w:val="18"/>
              </w:rPr>
            </w:pPr>
            <w:r w:rsidDel="00000000" w:rsidR="00000000" w:rsidRPr="00000000">
              <w:rPr>
                <w:color w:val="434343"/>
                <w:sz w:val="18"/>
                <w:szCs w:val="18"/>
                <w:rtl w:val="0"/>
              </w:rPr>
              <w:t xml:space="preserve">57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E">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0F">
            <w:pPr>
              <w:widowControl w:val="0"/>
              <w:spacing w:line="480" w:lineRule="auto"/>
              <w:jc w:val="center"/>
              <w:rPr>
                <w:color w:val="434343"/>
                <w:sz w:val="18"/>
                <w:szCs w:val="18"/>
              </w:rPr>
            </w:pPr>
            <w:r w:rsidDel="00000000" w:rsidR="00000000" w:rsidRPr="00000000">
              <w:rPr>
                <w:color w:val="434343"/>
                <w:sz w:val="18"/>
                <w:szCs w:val="18"/>
                <w:rtl w:val="0"/>
              </w:rPr>
              <w:t xml:space="preserve">32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0">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11">
            <w:pPr>
              <w:widowControl w:val="0"/>
              <w:spacing w:line="480" w:lineRule="auto"/>
              <w:jc w:val="center"/>
              <w:rPr>
                <w:color w:val="434343"/>
                <w:sz w:val="18"/>
                <w:szCs w:val="18"/>
              </w:rPr>
            </w:pPr>
            <w:r w:rsidDel="00000000" w:rsidR="00000000" w:rsidRPr="00000000">
              <w:rPr>
                <w:color w:val="434343"/>
                <w:sz w:val="18"/>
                <w:szCs w:val="18"/>
                <w:rtl w:val="0"/>
              </w:rPr>
              <w:t xml:space="preserve">48</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2">
            <w:pPr>
              <w:widowControl w:val="0"/>
              <w:spacing w:line="480" w:lineRule="auto"/>
              <w:jc w:val="center"/>
              <w:rPr>
                <w:sz w:val="18"/>
                <w:szCs w:val="18"/>
              </w:rPr>
            </w:pPr>
            <w:r w:rsidDel="00000000" w:rsidR="00000000" w:rsidRPr="00000000">
              <w:rPr>
                <w:b w:val="1"/>
                <w:sz w:val="18"/>
                <w:szCs w:val="18"/>
                <w:rtl w:val="0"/>
              </w:rPr>
              <w:t xml:space="preserve">38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13">
            <w:pPr>
              <w:widowControl w:val="0"/>
              <w:spacing w:line="480" w:lineRule="auto"/>
              <w:rPr>
                <w:sz w:val="18"/>
                <w:szCs w:val="18"/>
              </w:rPr>
            </w:pPr>
            <w:r w:rsidDel="00000000" w:rsidR="00000000" w:rsidRPr="00000000">
              <w:rPr>
                <w:b w:val="1"/>
                <w:sz w:val="18"/>
                <w:szCs w:val="18"/>
                <w:rtl w:val="0"/>
              </w:rPr>
              <w:t xml:space="preserve">May</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4">
            <w:pPr>
              <w:widowControl w:val="0"/>
              <w:spacing w:line="480" w:lineRule="auto"/>
              <w:jc w:val="center"/>
              <w:rPr>
                <w:sz w:val="18"/>
                <w:szCs w:val="18"/>
              </w:rPr>
            </w:pPr>
            <w:r w:rsidDel="00000000" w:rsidR="00000000" w:rsidRPr="00000000">
              <w:rPr>
                <w:b w:val="1"/>
                <w:sz w:val="18"/>
                <w:szCs w:val="18"/>
                <w:rtl w:val="0"/>
              </w:rPr>
              <w:t xml:space="preserve">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5">
            <w:pPr>
              <w:widowControl w:val="0"/>
              <w:spacing w:line="480" w:lineRule="auto"/>
              <w:jc w:val="center"/>
              <w:rPr>
                <w:sz w:val="18"/>
                <w:szCs w:val="18"/>
              </w:rPr>
            </w:pPr>
            <w:r w:rsidDel="00000000" w:rsidR="00000000" w:rsidRPr="00000000">
              <w:rPr>
                <w:sz w:val="18"/>
                <w:szCs w:val="18"/>
                <w:rtl w:val="0"/>
              </w:rPr>
              <w:t xml:space="preserve">55</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6">
            <w:pPr>
              <w:widowControl w:val="0"/>
              <w:spacing w:line="480" w:lineRule="auto"/>
              <w:jc w:val="center"/>
              <w:rPr>
                <w:color w:val="434343"/>
                <w:sz w:val="18"/>
                <w:szCs w:val="18"/>
              </w:rPr>
            </w:pPr>
            <w:r w:rsidDel="00000000" w:rsidR="00000000" w:rsidRPr="00000000">
              <w:rPr>
                <w:color w:val="434343"/>
                <w:sz w:val="18"/>
                <w:szCs w:val="18"/>
                <w:rtl w:val="0"/>
              </w:rPr>
              <w:t xml:space="preserve">33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7">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8">
            <w:pPr>
              <w:widowControl w:val="0"/>
              <w:spacing w:line="480" w:lineRule="auto"/>
              <w:jc w:val="center"/>
              <w:rPr>
                <w:color w:val="434343"/>
                <w:sz w:val="18"/>
                <w:szCs w:val="18"/>
              </w:rPr>
            </w:pPr>
            <w:r w:rsidDel="00000000" w:rsidR="00000000" w:rsidRPr="00000000">
              <w:rPr>
                <w:color w:val="434343"/>
                <w:sz w:val="18"/>
                <w:szCs w:val="18"/>
                <w:rtl w:val="0"/>
              </w:rPr>
              <w:t xml:space="preserve">26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9">
            <w:pPr>
              <w:widowControl w:val="0"/>
              <w:spacing w:line="480" w:lineRule="auto"/>
              <w:jc w:val="center"/>
              <w:rPr>
                <w:color w:val="434343"/>
                <w:sz w:val="18"/>
                <w:szCs w:val="18"/>
              </w:rPr>
            </w:pPr>
            <w:r w:rsidDel="00000000" w:rsidR="00000000" w:rsidRPr="00000000">
              <w:rPr>
                <w:color w:val="434343"/>
                <w:sz w:val="18"/>
                <w:szCs w:val="18"/>
                <w:rtl w:val="0"/>
              </w:rPr>
              <w:t xml:space="preserve">29</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A">
            <w:pPr>
              <w:widowControl w:val="0"/>
              <w:spacing w:line="480" w:lineRule="auto"/>
              <w:jc w:val="center"/>
              <w:rPr>
                <w:color w:val="434343"/>
                <w:sz w:val="18"/>
                <w:szCs w:val="18"/>
              </w:rPr>
            </w:pPr>
            <w:r w:rsidDel="00000000" w:rsidR="00000000" w:rsidRPr="00000000">
              <w:rPr>
                <w:color w:val="434343"/>
                <w:sz w:val="18"/>
                <w:szCs w:val="18"/>
                <w:rtl w:val="0"/>
              </w:rPr>
              <w:t xml:space="preserve">41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B">
            <w:pPr>
              <w:widowControl w:val="0"/>
              <w:spacing w:line="480" w:lineRule="auto"/>
              <w:jc w:val="center"/>
              <w:rPr>
                <w:color w:val="434343"/>
                <w:sz w:val="18"/>
                <w:szCs w:val="18"/>
              </w:rPr>
            </w:pPr>
            <w:r w:rsidDel="00000000" w:rsidR="00000000" w:rsidRPr="00000000">
              <w:rPr>
                <w:color w:val="434343"/>
                <w:sz w:val="18"/>
                <w:szCs w:val="18"/>
                <w:rtl w:val="0"/>
              </w:rPr>
              <w:t xml:space="preserve">43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C">
            <w:pPr>
              <w:widowControl w:val="0"/>
              <w:spacing w:line="480" w:lineRule="auto"/>
              <w:jc w:val="center"/>
              <w:rPr>
                <w:sz w:val="18"/>
                <w:szCs w:val="18"/>
              </w:rPr>
            </w:pPr>
            <w:r w:rsidDel="00000000" w:rsidR="00000000" w:rsidRPr="00000000">
              <w:rPr>
                <w:sz w:val="18"/>
                <w:szCs w:val="18"/>
                <w:rtl w:val="0"/>
                <w:rPrChange w:author="Adam Mahood" w:id="219" w:date="2023-09-21T22:46:57Z">
                  <w:rPr>
                    <w:b w:val="1"/>
                    <w:sz w:val="18"/>
                    <w:szCs w:val="18"/>
                  </w:rPr>
                </w:rPrChange>
              </w:rPr>
              <w:t xml:space="preserve">79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1D">
            <w:pPr>
              <w:widowControl w:val="0"/>
              <w:spacing w:line="480" w:lineRule="auto"/>
              <w:jc w:val="center"/>
              <w:rPr>
                <w:sz w:val="18"/>
                <w:szCs w:val="18"/>
              </w:rPr>
            </w:pPr>
            <w:r w:rsidDel="00000000" w:rsidR="00000000" w:rsidRPr="00000000">
              <w:rPr>
                <w:b w:val="1"/>
                <w:sz w:val="18"/>
                <w:szCs w:val="18"/>
                <w:rtl w:val="0"/>
              </w:rPr>
              <w:t xml:space="preserve">119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1E">
            <w:pPr>
              <w:widowControl w:val="0"/>
              <w:spacing w:line="480" w:lineRule="auto"/>
              <w:jc w:val="center"/>
              <w:rPr>
                <w:color w:val="434343"/>
                <w:sz w:val="18"/>
                <w:szCs w:val="18"/>
              </w:rPr>
            </w:pPr>
            <w:r w:rsidDel="00000000" w:rsidR="00000000" w:rsidRPr="00000000">
              <w:rPr>
                <w:color w:val="434343"/>
                <w:sz w:val="18"/>
                <w:szCs w:val="18"/>
                <w:rtl w:val="0"/>
              </w:rPr>
              <w:t xml:space="preserve">45</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1F">
            <w:pPr>
              <w:widowControl w:val="0"/>
              <w:spacing w:line="480" w:lineRule="auto"/>
              <w:jc w:val="center"/>
              <w:rPr>
                <w:color w:val="434343"/>
                <w:sz w:val="18"/>
                <w:szCs w:val="18"/>
              </w:rPr>
            </w:pPr>
            <w:r w:rsidDel="00000000" w:rsidR="00000000" w:rsidRPr="00000000">
              <w:rPr>
                <w:color w:val="434343"/>
                <w:sz w:val="18"/>
                <w:szCs w:val="18"/>
                <w:rtl w:val="0"/>
              </w:rPr>
              <w:t xml:space="preserve">47</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20">
            <w:pPr>
              <w:widowControl w:val="0"/>
              <w:spacing w:line="480" w:lineRule="auto"/>
              <w:jc w:val="center"/>
              <w:rPr>
                <w:color w:val="434343"/>
                <w:sz w:val="18"/>
                <w:szCs w:val="18"/>
              </w:rPr>
            </w:pPr>
            <w:r w:rsidDel="00000000" w:rsidR="00000000" w:rsidRPr="00000000">
              <w:rPr>
                <w:color w:val="434343"/>
                <w:sz w:val="18"/>
                <w:szCs w:val="18"/>
                <w:rtl w:val="0"/>
              </w:rPr>
              <w:t xml:space="preserve">82</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1">
            <w:pPr>
              <w:widowControl w:val="0"/>
              <w:spacing w:line="480" w:lineRule="auto"/>
              <w:jc w:val="center"/>
              <w:rPr>
                <w:sz w:val="18"/>
                <w:szCs w:val="18"/>
              </w:rPr>
            </w:pPr>
            <w:r w:rsidDel="00000000" w:rsidR="00000000" w:rsidRPr="00000000">
              <w:rPr>
                <w:b w:val="1"/>
                <w:i w:val="1"/>
                <w:sz w:val="18"/>
                <w:szCs w:val="18"/>
                <w:rtl w:val="0"/>
              </w:rPr>
              <w:t xml:space="preserve">153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2">
            <w:pPr>
              <w:widowControl w:val="0"/>
              <w:spacing w:line="480" w:lineRule="auto"/>
              <w:jc w:val="center"/>
              <w:rPr>
                <w:color w:val="434343"/>
                <w:sz w:val="18"/>
                <w:szCs w:val="18"/>
              </w:rPr>
            </w:pPr>
            <w:r w:rsidDel="00000000" w:rsidR="00000000" w:rsidRPr="00000000">
              <w:rPr>
                <w:color w:val="434343"/>
                <w:sz w:val="18"/>
                <w:szCs w:val="18"/>
                <w:rtl w:val="0"/>
              </w:rPr>
              <w:t xml:space="preserve">46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3">
            <w:pPr>
              <w:widowControl w:val="0"/>
              <w:spacing w:line="480" w:lineRule="auto"/>
              <w:jc w:val="center"/>
              <w:rPr>
                <w:sz w:val="18"/>
                <w:szCs w:val="18"/>
              </w:rPr>
            </w:pPr>
            <w:r w:rsidDel="00000000" w:rsidR="00000000" w:rsidRPr="00000000">
              <w:rPr>
                <w:b w:val="1"/>
                <w:sz w:val="18"/>
                <w:szCs w:val="18"/>
                <w:rtl w:val="0"/>
              </w:rPr>
              <w:t xml:space="preserve">111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4">
            <w:pPr>
              <w:widowControl w:val="0"/>
              <w:spacing w:line="480" w:lineRule="auto"/>
              <w:jc w:val="center"/>
              <w:rPr>
                <w:sz w:val="18"/>
                <w:szCs w:val="18"/>
              </w:rPr>
            </w:pPr>
            <w:r w:rsidDel="00000000" w:rsidR="00000000" w:rsidRPr="00000000">
              <w:rPr>
                <w:b w:val="1"/>
                <w:sz w:val="18"/>
                <w:szCs w:val="18"/>
                <w:rtl w:val="0"/>
              </w:rPr>
              <w:t xml:space="preserve">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5">
            <w:pPr>
              <w:widowControl w:val="0"/>
              <w:spacing w:line="480" w:lineRule="auto"/>
              <w:jc w:val="center"/>
              <w:rPr>
                <w:sz w:val="18"/>
                <w:szCs w:val="18"/>
              </w:rPr>
            </w:pPr>
            <w:r w:rsidDel="00000000" w:rsidR="00000000" w:rsidRPr="00000000">
              <w:rPr>
                <w:b w:val="1"/>
                <w:sz w:val="18"/>
                <w:szCs w:val="18"/>
                <w:rtl w:val="0"/>
              </w:rPr>
              <w:t xml:space="preserve">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6">
            <w:pPr>
              <w:widowControl w:val="0"/>
              <w:spacing w:line="480" w:lineRule="auto"/>
              <w:jc w:val="center"/>
              <w:rPr>
                <w:sz w:val="18"/>
                <w:szCs w:val="18"/>
              </w:rPr>
            </w:pPr>
            <w:r w:rsidDel="00000000" w:rsidR="00000000" w:rsidRPr="00000000">
              <w:rPr>
                <w:b w:val="1"/>
                <w:sz w:val="18"/>
                <w:szCs w:val="18"/>
                <w:rtl w:val="0"/>
              </w:rPr>
              <w:t xml:space="preserve">47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27">
            <w:pPr>
              <w:widowControl w:val="0"/>
              <w:spacing w:line="480" w:lineRule="auto"/>
              <w:jc w:val="center"/>
              <w:rPr>
                <w:sz w:val="18"/>
                <w:szCs w:val="18"/>
              </w:rPr>
            </w:pPr>
            <w:r w:rsidDel="00000000" w:rsidR="00000000" w:rsidRPr="00000000">
              <w:rPr>
                <w:b w:val="1"/>
                <w:sz w:val="18"/>
                <w:szCs w:val="18"/>
                <w:rtl w:val="0"/>
              </w:rPr>
              <w:t xml:space="preserve">68</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8">
            <w:pPr>
              <w:widowControl w:val="0"/>
              <w:spacing w:line="480" w:lineRule="auto"/>
              <w:jc w:val="center"/>
              <w:rPr>
                <w:sz w:val="18"/>
                <w:szCs w:val="18"/>
              </w:rPr>
            </w:pPr>
            <w:r w:rsidDel="00000000" w:rsidR="00000000" w:rsidRPr="00000000">
              <w:rPr>
                <w:b w:val="1"/>
                <w:sz w:val="18"/>
                <w:szCs w:val="18"/>
                <w:rtl w:val="0"/>
              </w:rPr>
              <w:t xml:space="preserve">63</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29">
            <w:pPr>
              <w:widowControl w:val="0"/>
              <w:spacing w:line="480" w:lineRule="auto"/>
              <w:rPr>
                <w:sz w:val="18"/>
                <w:szCs w:val="18"/>
              </w:rPr>
            </w:pPr>
            <w:r w:rsidDel="00000000" w:rsidR="00000000" w:rsidRPr="00000000">
              <w:rPr>
                <w:b w:val="1"/>
                <w:sz w:val="18"/>
                <w:szCs w:val="18"/>
                <w:rtl w:val="0"/>
              </w:rPr>
              <w:t xml:space="preserve">Jun</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A">
            <w:pPr>
              <w:widowControl w:val="0"/>
              <w:spacing w:line="480" w:lineRule="auto"/>
              <w:jc w:val="center"/>
              <w:rPr>
                <w:color w:val="434343"/>
                <w:sz w:val="18"/>
                <w:szCs w:val="18"/>
              </w:rPr>
            </w:pPr>
            <w:r w:rsidDel="00000000" w:rsidR="00000000" w:rsidRPr="00000000">
              <w:rPr>
                <w:color w:val="434343"/>
                <w:sz w:val="18"/>
                <w:szCs w:val="18"/>
                <w:rtl w:val="0"/>
              </w:rPr>
              <w:t xml:space="preserve">33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B">
            <w:pPr>
              <w:widowControl w:val="0"/>
              <w:spacing w:line="480" w:lineRule="auto"/>
              <w:jc w:val="center"/>
              <w:rPr>
                <w:color w:val="434343"/>
                <w:sz w:val="18"/>
                <w:szCs w:val="18"/>
              </w:rPr>
            </w:pPr>
            <w:r w:rsidDel="00000000" w:rsidR="00000000" w:rsidRPr="00000000">
              <w:rPr>
                <w:color w:val="434343"/>
                <w:sz w:val="18"/>
                <w:szCs w:val="18"/>
                <w:rtl w:val="0"/>
              </w:rPr>
              <w:t xml:space="preserve">43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C">
            <w:pPr>
              <w:widowControl w:val="0"/>
              <w:spacing w:line="480" w:lineRule="auto"/>
              <w:jc w:val="center"/>
              <w:rPr>
                <w:sz w:val="18"/>
                <w:szCs w:val="18"/>
              </w:rPr>
            </w:pPr>
            <w:r w:rsidDel="00000000" w:rsidR="00000000" w:rsidRPr="00000000">
              <w:rPr>
                <w:b w:val="1"/>
                <w:sz w:val="18"/>
                <w:szCs w:val="18"/>
                <w:rtl w:val="0"/>
              </w:rPr>
              <w:t xml:space="preserve">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D">
            <w:pPr>
              <w:widowControl w:val="0"/>
              <w:spacing w:line="480" w:lineRule="auto"/>
              <w:jc w:val="center"/>
              <w:rPr>
                <w:sz w:val="18"/>
                <w:szCs w:val="18"/>
              </w:rPr>
            </w:pPr>
            <w:r w:rsidDel="00000000" w:rsidR="00000000" w:rsidRPr="00000000">
              <w:rPr>
                <w:b w:val="1"/>
                <w:sz w:val="18"/>
                <w:szCs w:val="18"/>
                <w:rtl w:val="0"/>
              </w:rPr>
              <w:t xml:space="preserve">104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E">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2F">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0">
            <w:pPr>
              <w:widowControl w:val="0"/>
              <w:spacing w:line="480" w:lineRule="auto"/>
              <w:jc w:val="center"/>
              <w:rPr>
                <w:color w:val="434343"/>
                <w:sz w:val="18"/>
                <w:szCs w:val="18"/>
              </w:rPr>
            </w:pPr>
            <w:r w:rsidDel="00000000" w:rsidR="00000000" w:rsidRPr="00000000">
              <w:rPr>
                <w:color w:val="434343"/>
                <w:sz w:val="18"/>
                <w:szCs w:val="18"/>
                <w:rtl w:val="0"/>
              </w:rPr>
              <w:t xml:space="preserve">50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1">
            <w:pPr>
              <w:widowControl w:val="0"/>
              <w:spacing w:line="480" w:lineRule="auto"/>
              <w:jc w:val="center"/>
              <w:rPr>
                <w:color w:val="434343"/>
                <w:sz w:val="18"/>
                <w:szCs w:val="18"/>
              </w:rPr>
            </w:pPr>
            <w:r w:rsidDel="00000000" w:rsidR="00000000" w:rsidRPr="00000000">
              <w:rPr>
                <w:color w:val="434343"/>
                <w:sz w:val="18"/>
                <w:szCs w:val="18"/>
                <w:rtl w:val="0"/>
              </w:rPr>
              <w:t xml:space="preserve">83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2">
            <w:pPr>
              <w:widowControl w:val="0"/>
              <w:spacing w:line="480" w:lineRule="auto"/>
              <w:jc w:val="center"/>
              <w:rPr>
                <w:color w:val="434343"/>
                <w:sz w:val="18"/>
                <w:szCs w:val="18"/>
              </w:rPr>
            </w:pPr>
            <w:r w:rsidDel="00000000" w:rsidR="00000000" w:rsidRPr="00000000">
              <w:rPr>
                <w:color w:val="434343"/>
                <w:sz w:val="18"/>
                <w:szCs w:val="18"/>
                <w:rtl w:val="0"/>
              </w:rPr>
              <w:t xml:space="preserve">51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3">
            <w:pPr>
              <w:widowControl w:val="0"/>
              <w:spacing w:line="480" w:lineRule="auto"/>
              <w:jc w:val="center"/>
              <w:rPr>
                <w:color w:val="434343"/>
                <w:sz w:val="18"/>
                <w:szCs w:val="18"/>
              </w:rPr>
            </w:pPr>
            <w:r w:rsidDel="00000000" w:rsidR="00000000" w:rsidRPr="00000000">
              <w:rPr>
                <w:color w:val="434343"/>
                <w:sz w:val="18"/>
                <w:szCs w:val="18"/>
                <w:rtl w:val="0"/>
              </w:rPr>
              <w:t xml:space="preserve">35</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34">
            <w:pPr>
              <w:widowControl w:val="0"/>
              <w:spacing w:line="480" w:lineRule="auto"/>
              <w:jc w:val="center"/>
              <w:rPr>
                <w:color w:val="434343"/>
                <w:sz w:val="18"/>
                <w:szCs w:val="18"/>
              </w:rPr>
            </w:pPr>
            <w:r w:rsidDel="00000000" w:rsidR="00000000" w:rsidRPr="00000000">
              <w:rPr>
                <w:color w:val="434343"/>
                <w:sz w:val="18"/>
                <w:szCs w:val="18"/>
                <w:rtl w:val="0"/>
              </w:rPr>
              <w:t xml:space="preserve">15</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35">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36">
            <w:pPr>
              <w:widowControl w:val="0"/>
              <w:spacing w:line="480" w:lineRule="auto"/>
              <w:jc w:val="center"/>
              <w:rPr>
                <w:color w:val="434343"/>
                <w:sz w:val="18"/>
                <w:szCs w:val="18"/>
              </w:rPr>
            </w:pPr>
            <w:r w:rsidDel="00000000" w:rsidR="00000000" w:rsidRPr="00000000">
              <w:rPr>
                <w:color w:val="434343"/>
                <w:sz w:val="18"/>
                <w:szCs w:val="18"/>
                <w:rtl w:val="0"/>
              </w:rPr>
              <w:t xml:space="preserve">52</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7">
            <w:pPr>
              <w:widowControl w:val="0"/>
              <w:spacing w:line="480" w:lineRule="auto"/>
              <w:jc w:val="center"/>
              <w:rPr>
                <w:color w:val="434343"/>
                <w:sz w:val="18"/>
                <w:szCs w:val="18"/>
              </w:rPr>
            </w:pPr>
            <w:r w:rsidDel="00000000" w:rsidR="00000000" w:rsidRPr="00000000">
              <w:rPr>
                <w:color w:val="434343"/>
                <w:sz w:val="18"/>
                <w:szCs w:val="18"/>
                <w:rtl w:val="0"/>
              </w:rPr>
              <w:t xml:space="preserve">51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8">
            <w:pPr>
              <w:widowControl w:val="0"/>
              <w:spacing w:line="480" w:lineRule="auto"/>
              <w:jc w:val="center"/>
              <w:rPr>
                <w:color w:val="434343"/>
                <w:sz w:val="18"/>
                <w:szCs w:val="18"/>
              </w:rPr>
            </w:pPr>
            <w:r w:rsidDel="00000000" w:rsidR="00000000" w:rsidRPr="00000000">
              <w:rPr>
                <w:color w:val="434343"/>
                <w:sz w:val="18"/>
                <w:szCs w:val="18"/>
                <w:rtl w:val="0"/>
              </w:rPr>
              <w:t xml:space="preserve">38</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9">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A">
            <w:pPr>
              <w:widowControl w:val="0"/>
              <w:spacing w:line="480" w:lineRule="auto"/>
              <w:jc w:val="center"/>
              <w:rPr>
                <w:color w:val="434343"/>
                <w:sz w:val="18"/>
                <w:szCs w:val="18"/>
              </w:rPr>
            </w:pPr>
            <w:r w:rsidDel="00000000" w:rsidR="00000000" w:rsidRPr="00000000">
              <w:rPr>
                <w:color w:val="434343"/>
                <w:sz w:val="18"/>
                <w:szCs w:val="18"/>
                <w:rtl w:val="0"/>
              </w:rPr>
              <w:t xml:space="preserve">33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B">
            <w:pPr>
              <w:widowControl w:val="0"/>
              <w:spacing w:line="480" w:lineRule="auto"/>
              <w:jc w:val="center"/>
              <w:rPr>
                <w:color w:val="434343"/>
                <w:sz w:val="18"/>
                <w:szCs w:val="18"/>
              </w:rPr>
            </w:pPr>
            <w:r w:rsidDel="00000000" w:rsidR="00000000" w:rsidRPr="00000000">
              <w:rPr>
                <w:color w:val="434343"/>
                <w:sz w:val="18"/>
                <w:szCs w:val="18"/>
                <w:rtl w:val="0"/>
              </w:rPr>
              <w:t xml:space="preserve">44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C">
            <w:pPr>
              <w:widowControl w:val="0"/>
              <w:spacing w:line="480" w:lineRule="auto"/>
              <w:jc w:val="center"/>
              <w:rPr>
                <w:color w:val="434343"/>
                <w:sz w:val="18"/>
                <w:szCs w:val="18"/>
              </w:rPr>
            </w:pPr>
            <w:r w:rsidDel="00000000" w:rsidR="00000000" w:rsidRPr="00000000">
              <w:rPr>
                <w:color w:val="434343"/>
                <w:sz w:val="18"/>
                <w:szCs w:val="18"/>
                <w:rtl w:val="0"/>
              </w:rPr>
              <w:t xml:space="preserve">43</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3D">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3E">
            <w:pPr>
              <w:widowControl w:val="0"/>
              <w:spacing w:line="480" w:lineRule="auto"/>
              <w:jc w:val="center"/>
              <w:rPr>
                <w:sz w:val="18"/>
                <w:szCs w:val="18"/>
              </w:rPr>
            </w:pPr>
            <w:r w:rsidDel="00000000" w:rsidR="00000000" w:rsidRPr="00000000">
              <w:rPr>
                <w:b w:val="1"/>
                <w:sz w:val="18"/>
                <w:szCs w:val="18"/>
                <w:rtl w:val="0"/>
              </w:rPr>
              <w:t xml:space="preserve">39</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3F">
            <w:pPr>
              <w:widowControl w:val="0"/>
              <w:spacing w:line="480" w:lineRule="auto"/>
              <w:rPr>
                <w:sz w:val="18"/>
                <w:szCs w:val="18"/>
              </w:rPr>
            </w:pPr>
            <w:r w:rsidDel="00000000" w:rsidR="00000000" w:rsidRPr="00000000">
              <w:rPr>
                <w:b w:val="1"/>
                <w:sz w:val="18"/>
                <w:szCs w:val="18"/>
                <w:rtl w:val="0"/>
              </w:rPr>
              <w:t xml:space="preserve">Jul</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0">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1">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2">
            <w:pPr>
              <w:widowControl w:val="0"/>
              <w:spacing w:line="480" w:lineRule="auto"/>
              <w:jc w:val="center"/>
              <w:rPr>
                <w:color w:val="434343"/>
                <w:sz w:val="18"/>
                <w:szCs w:val="18"/>
              </w:rPr>
            </w:pPr>
            <w:r w:rsidDel="00000000" w:rsidR="00000000" w:rsidRPr="00000000">
              <w:rPr>
                <w:color w:val="434343"/>
                <w:sz w:val="18"/>
                <w:szCs w:val="18"/>
                <w:rtl w:val="0"/>
              </w:rPr>
              <w:t xml:space="preserve">28</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3">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4">
            <w:pPr>
              <w:widowControl w:val="0"/>
              <w:spacing w:line="480" w:lineRule="auto"/>
              <w:jc w:val="center"/>
              <w:rPr>
                <w:sz w:val="18"/>
                <w:szCs w:val="18"/>
              </w:rPr>
            </w:pPr>
            <w:r w:rsidDel="00000000" w:rsidR="00000000" w:rsidRPr="00000000">
              <w:rPr>
                <w:b w:val="1"/>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5">
            <w:pPr>
              <w:widowControl w:val="0"/>
              <w:spacing w:line="480" w:lineRule="auto"/>
              <w:jc w:val="center"/>
              <w:rPr>
                <w:sz w:val="18"/>
                <w:szCs w:val="18"/>
              </w:rPr>
            </w:pPr>
            <w:r w:rsidDel="00000000" w:rsidR="00000000" w:rsidRPr="00000000">
              <w:rPr>
                <w:b w:val="1"/>
                <w:sz w:val="18"/>
                <w:szCs w:val="18"/>
                <w:rtl w:val="0"/>
              </w:rPr>
              <w:t xml:space="preserve">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6">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7">
            <w:pPr>
              <w:widowControl w:val="0"/>
              <w:spacing w:line="480" w:lineRule="auto"/>
              <w:jc w:val="center"/>
              <w:rPr>
                <w:color w:val="434343"/>
                <w:sz w:val="18"/>
                <w:szCs w:val="18"/>
              </w:rPr>
            </w:pPr>
            <w:r w:rsidDel="00000000" w:rsidR="00000000" w:rsidRPr="00000000">
              <w:rPr>
                <w:color w:val="434343"/>
                <w:sz w:val="18"/>
                <w:szCs w:val="18"/>
                <w:rtl w:val="0"/>
              </w:rPr>
              <w:t xml:space="preserve">51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8">
            <w:pPr>
              <w:widowControl w:val="0"/>
              <w:spacing w:line="480" w:lineRule="auto"/>
              <w:jc w:val="center"/>
              <w:rPr>
                <w:color w:val="434343"/>
                <w:sz w:val="18"/>
                <w:szCs w:val="18"/>
              </w:rPr>
            </w:pPr>
            <w:r w:rsidDel="00000000" w:rsidR="00000000" w:rsidRPr="00000000">
              <w:rPr>
                <w:color w:val="434343"/>
                <w:sz w:val="18"/>
                <w:szCs w:val="18"/>
                <w:rtl w:val="0"/>
              </w:rPr>
              <w:t xml:space="preserve">75</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9">
            <w:pPr>
              <w:widowControl w:val="0"/>
              <w:spacing w:line="480" w:lineRule="auto"/>
              <w:jc w:val="center"/>
              <w:rPr>
                <w:color w:val="434343"/>
                <w:sz w:val="18"/>
                <w:szCs w:val="18"/>
              </w:rPr>
            </w:pPr>
            <w:r w:rsidDel="00000000" w:rsidR="00000000" w:rsidRPr="00000000">
              <w:rPr>
                <w:color w:val="434343"/>
                <w:sz w:val="18"/>
                <w:szCs w:val="18"/>
                <w:rtl w:val="0"/>
              </w:rPr>
              <w:t xml:space="preserve">94</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4A">
            <w:pPr>
              <w:widowControl w:val="0"/>
              <w:spacing w:line="480" w:lineRule="auto"/>
              <w:jc w:val="center"/>
              <w:rPr>
                <w:sz w:val="18"/>
                <w:szCs w:val="18"/>
              </w:rPr>
            </w:pPr>
            <w:r w:rsidDel="00000000" w:rsidR="00000000" w:rsidRPr="00000000">
              <w:rPr>
                <w:b w:val="1"/>
                <w:sz w:val="18"/>
                <w:szCs w:val="18"/>
                <w:rtl w:val="0"/>
              </w:rPr>
              <w:t xml:space="preserve">91</w:t>
            </w: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4B">
            <w:pPr>
              <w:widowControl w:val="0"/>
              <w:spacing w:line="480" w:lineRule="auto"/>
              <w:jc w:val="center"/>
              <w:rPr>
                <w:color w:val="434343"/>
                <w:sz w:val="18"/>
                <w:szCs w:val="18"/>
              </w:rPr>
            </w:pPr>
            <w:r w:rsidDel="00000000" w:rsidR="00000000" w:rsidRPr="00000000">
              <w:rPr>
                <w:color w:val="434343"/>
                <w:sz w:val="18"/>
                <w:szCs w:val="18"/>
                <w:rtl w:val="0"/>
              </w:rPr>
              <w:t xml:space="preserve">43</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4C">
            <w:pPr>
              <w:widowControl w:val="0"/>
              <w:spacing w:line="480" w:lineRule="auto"/>
              <w:jc w:val="center"/>
              <w:rPr>
                <w:sz w:val="18"/>
                <w:szCs w:val="18"/>
              </w:rPr>
            </w:pPr>
            <w:r w:rsidDel="00000000" w:rsidR="00000000" w:rsidRPr="00000000">
              <w:rPr>
                <w:b w:val="1"/>
                <w:sz w:val="18"/>
                <w:szCs w:val="18"/>
                <w:rtl w:val="0"/>
              </w:rPr>
              <w:t xml:space="preserve">101</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D">
            <w:pPr>
              <w:widowControl w:val="0"/>
              <w:spacing w:line="480" w:lineRule="auto"/>
              <w:jc w:val="center"/>
              <w:rPr>
                <w:color w:val="434343"/>
                <w:sz w:val="18"/>
                <w:szCs w:val="18"/>
              </w:rPr>
            </w:pPr>
            <w:r w:rsidDel="00000000" w:rsidR="00000000" w:rsidRPr="00000000">
              <w:rPr>
                <w:color w:val="434343"/>
                <w:sz w:val="18"/>
                <w:szCs w:val="18"/>
                <w:rtl w:val="0"/>
              </w:rPr>
              <w:t xml:space="preserve">57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E">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4F">
            <w:pPr>
              <w:widowControl w:val="0"/>
              <w:spacing w:line="480" w:lineRule="auto"/>
              <w:jc w:val="center"/>
              <w:rPr>
                <w:color w:val="434343"/>
                <w:sz w:val="18"/>
                <w:szCs w:val="18"/>
              </w:rPr>
            </w:pPr>
            <w:r w:rsidDel="00000000" w:rsidR="00000000" w:rsidRPr="00000000">
              <w:rPr>
                <w:color w:val="434343"/>
                <w:sz w:val="18"/>
                <w:szCs w:val="18"/>
                <w:rtl w:val="0"/>
              </w:rPr>
              <w:t xml:space="preserve">32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0">
            <w:pPr>
              <w:widowControl w:val="0"/>
              <w:spacing w:line="480" w:lineRule="auto"/>
              <w:jc w:val="center"/>
              <w:rPr>
                <w:color w:val="434343"/>
                <w:sz w:val="18"/>
                <w:szCs w:val="18"/>
              </w:rPr>
            </w:pPr>
            <w:r w:rsidDel="00000000" w:rsidR="00000000" w:rsidRPr="00000000">
              <w:rPr>
                <w:color w:val="434343"/>
                <w:sz w:val="18"/>
                <w:szCs w:val="18"/>
                <w:rtl w:val="0"/>
              </w:rPr>
              <w:t xml:space="preserve">41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1">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2">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53">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4">
            <w:pPr>
              <w:widowControl w:val="0"/>
              <w:spacing w:line="480" w:lineRule="auto"/>
              <w:jc w:val="center"/>
              <w:rPr>
                <w:sz w:val="18"/>
                <w:szCs w:val="18"/>
              </w:rPr>
            </w:pPr>
            <w:r w:rsidDel="00000000" w:rsidR="00000000" w:rsidRPr="00000000">
              <w:rPr>
                <w:b w:val="1"/>
                <w:sz w:val="18"/>
                <w:szCs w:val="18"/>
                <w:rtl w:val="0"/>
              </w:rPr>
              <w:t xml:space="preserve">39</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55">
            <w:pPr>
              <w:widowControl w:val="0"/>
              <w:spacing w:line="480" w:lineRule="auto"/>
              <w:rPr>
                <w:sz w:val="18"/>
                <w:szCs w:val="18"/>
              </w:rPr>
            </w:pPr>
            <w:r w:rsidDel="00000000" w:rsidR="00000000" w:rsidRPr="00000000">
              <w:rPr>
                <w:b w:val="1"/>
                <w:sz w:val="18"/>
                <w:szCs w:val="18"/>
                <w:rtl w:val="0"/>
              </w:rPr>
              <w:t xml:space="preserve">Aug</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6">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7">
            <w:pPr>
              <w:widowControl w:val="0"/>
              <w:spacing w:line="480" w:lineRule="auto"/>
              <w:jc w:val="center"/>
              <w:rPr>
                <w:color w:val="434343"/>
                <w:sz w:val="18"/>
                <w:szCs w:val="18"/>
              </w:rPr>
            </w:pPr>
            <w:r w:rsidDel="00000000" w:rsidR="00000000" w:rsidRPr="00000000">
              <w:rPr>
                <w:color w:val="434343"/>
                <w:sz w:val="18"/>
                <w:szCs w:val="18"/>
                <w:rtl w:val="0"/>
              </w:rPr>
              <w:t xml:space="preserve">44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8">
            <w:pPr>
              <w:widowControl w:val="0"/>
              <w:spacing w:line="480" w:lineRule="auto"/>
              <w:jc w:val="center"/>
              <w:rPr>
                <w:color w:val="434343"/>
                <w:sz w:val="18"/>
                <w:szCs w:val="18"/>
              </w:rPr>
            </w:pPr>
            <w:r w:rsidDel="00000000" w:rsidR="00000000" w:rsidRPr="00000000">
              <w:rPr>
                <w:color w:val="434343"/>
                <w:sz w:val="18"/>
                <w:szCs w:val="18"/>
                <w:rtl w:val="0"/>
              </w:rPr>
              <w:t xml:space="preserve">35</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9">
            <w:pPr>
              <w:widowControl w:val="0"/>
              <w:spacing w:line="480" w:lineRule="auto"/>
              <w:jc w:val="center"/>
              <w:rPr>
                <w:color w:val="434343"/>
                <w:sz w:val="18"/>
                <w:szCs w:val="18"/>
              </w:rPr>
            </w:pPr>
            <w:r w:rsidDel="00000000" w:rsidR="00000000" w:rsidRPr="00000000">
              <w:rPr>
                <w:color w:val="434343"/>
                <w:sz w:val="18"/>
                <w:szCs w:val="18"/>
                <w:rtl w:val="0"/>
              </w:rPr>
              <w:t xml:space="preserve">14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A">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B">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C">
            <w:pPr>
              <w:widowControl w:val="0"/>
              <w:spacing w:line="480" w:lineRule="auto"/>
              <w:jc w:val="center"/>
              <w:rPr>
                <w:sz w:val="18"/>
                <w:szCs w:val="18"/>
              </w:rPr>
            </w:pPr>
            <w:r w:rsidDel="00000000" w:rsidR="00000000" w:rsidRPr="00000000">
              <w:rPr>
                <w:b w:val="1"/>
                <w:sz w:val="18"/>
                <w:szCs w:val="18"/>
                <w:rtl w:val="0"/>
              </w:rPr>
              <w:t xml:space="preserve">105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D">
            <w:pPr>
              <w:widowControl w:val="0"/>
              <w:spacing w:line="480" w:lineRule="auto"/>
              <w:jc w:val="center"/>
              <w:rPr>
                <w:color w:val="434343"/>
                <w:sz w:val="18"/>
                <w:szCs w:val="18"/>
              </w:rPr>
            </w:pPr>
            <w:r w:rsidDel="00000000" w:rsidR="00000000" w:rsidRPr="00000000">
              <w:rPr>
                <w:color w:val="434343"/>
                <w:sz w:val="18"/>
                <w:szCs w:val="18"/>
                <w:rtl w:val="0"/>
              </w:rPr>
              <w:t xml:space="preserve">31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E">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5F">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60">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61">
            <w:pPr>
              <w:widowControl w:val="0"/>
              <w:spacing w:line="480" w:lineRule="auto"/>
              <w:jc w:val="center"/>
              <w:rPr>
                <w:color w:val="434343"/>
                <w:sz w:val="18"/>
                <w:szCs w:val="18"/>
              </w:rPr>
            </w:pPr>
            <w:r w:rsidDel="00000000" w:rsidR="00000000" w:rsidRPr="00000000">
              <w:rPr>
                <w:color w:val="434343"/>
                <w:sz w:val="18"/>
                <w:szCs w:val="18"/>
                <w:rtl w:val="0"/>
              </w:rPr>
              <w:t xml:space="preserve">40</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62">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3">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4">
            <w:pPr>
              <w:widowControl w:val="0"/>
              <w:spacing w:line="480" w:lineRule="auto"/>
              <w:jc w:val="center"/>
              <w:rPr>
                <w:color w:val="434343"/>
                <w:sz w:val="18"/>
                <w:szCs w:val="18"/>
              </w:rPr>
            </w:pPr>
            <w:r w:rsidDel="00000000" w:rsidR="00000000" w:rsidRPr="00000000">
              <w:rPr>
                <w:color w:val="434343"/>
                <w:sz w:val="18"/>
                <w:szCs w:val="18"/>
                <w:rtl w:val="0"/>
              </w:rPr>
              <w:t xml:space="preserve">23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5">
            <w:pPr>
              <w:widowControl w:val="0"/>
              <w:spacing w:line="480" w:lineRule="auto"/>
              <w:jc w:val="center"/>
              <w:rPr>
                <w:color w:val="434343"/>
                <w:sz w:val="18"/>
                <w:szCs w:val="18"/>
              </w:rPr>
            </w:pPr>
            <w:r w:rsidDel="00000000" w:rsidR="00000000" w:rsidRPr="00000000">
              <w:rPr>
                <w:color w:val="434343"/>
                <w:sz w:val="18"/>
                <w:szCs w:val="18"/>
                <w:rtl w:val="0"/>
              </w:rPr>
              <w:t xml:space="preserve">54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6">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7">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8">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69">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A">
            <w:pPr>
              <w:widowControl w:val="0"/>
              <w:spacing w:line="480" w:lineRule="auto"/>
              <w:jc w:val="center"/>
              <w:rPr>
                <w:sz w:val="18"/>
                <w:szCs w:val="18"/>
              </w:rPr>
            </w:pPr>
            <w:r w:rsidDel="00000000" w:rsidR="00000000" w:rsidRPr="00000000">
              <w:rPr>
                <w:b w:val="1"/>
                <w:sz w:val="18"/>
                <w:szCs w:val="18"/>
                <w:rtl w:val="0"/>
              </w:rPr>
              <w:t xml:space="preserve">27</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6B">
            <w:pPr>
              <w:widowControl w:val="0"/>
              <w:spacing w:line="480" w:lineRule="auto"/>
              <w:rPr>
                <w:sz w:val="18"/>
                <w:szCs w:val="18"/>
              </w:rPr>
            </w:pPr>
            <w:r w:rsidDel="00000000" w:rsidR="00000000" w:rsidRPr="00000000">
              <w:rPr>
                <w:b w:val="1"/>
                <w:sz w:val="18"/>
                <w:szCs w:val="18"/>
                <w:rtl w:val="0"/>
              </w:rPr>
              <w:t xml:space="preserve">Sep</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C">
            <w:pPr>
              <w:widowControl w:val="0"/>
              <w:spacing w:line="480" w:lineRule="auto"/>
              <w:jc w:val="center"/>
              <w:rPr>
                <w:color w:val="434343"/>
                <w:sz w:val="18"/>
                <w:szCs w:val="18"/>
              </w:rPr>
            </w:pPr>
            <w:r w:rsidDel="00000000" w:rsidR="00000000" w:rsidRPr="00000000">
              <w:rPr>
                <w:color w:val="434343"/>
                <w:sz w:val="18"/>
                <w:szCs w:val="18"/>
                <w:rtl w:val="0"/>
              </w:rPr>
              <w:t xml:space="preserve">23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D">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E">
            <w:pPr>
              <w:widowControl w:val="0"/>
              <w:spacing w:line="480" w:lineRule="auto"/>
              <w:jc w:val="center"/>
              <w:rPr>
                <w:color w:val="434343"/>
                <w:sz w:val="18"/>
                <w:szCs w:val="18"/>
              </w:rPr>
            </w:pPr>
            <w:r w:rsidDel="00000000" w:rsidR="00000000" w:rsidRPr="00000000">
              <w:rPr>
                <w:color w:val="434343"/>
                <w:sz w:val="18"/>
                <w:szCs w:val="18"/>
                <w:rtl w:val="0"/>
              </w:rPr>
              <w:t xml:space="preserve">53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6F">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0">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1">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2">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3">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4">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5">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76">
            <w:pPr>
              <w:widowControl w:val="0"/>
              <w:spacing w:line="480" w:lineRule="auto"/>
              <w:jc w:val="center"/>
              <w:rPr>
                <w:color w:val="434343"/>
                <w:sz w:val="18"/>
                <w:szCs w:val="18"/>
              </w:rPr>
            </w:pPr>
            <w:r w:rsidDel="00000000" w:rsidR="00000000" w:rsidRPr="00000000">
              <w:rPr>
                <w:color w:val="434343"/>
                <w:sz w:val="18"/>
                <w:szCs w:val="18"/>
                <w:rtl w:val="0"/>
              </w:rPr>
              <w:t xml:space="preserve">40</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77">
            <w:pPr>
              <w:widowControl w:val="0"/>
              <w:spacing w:line="480" w:lineRule="auto"/>
              <w:jc w:val="center"/>
              <w:rPr>
                <w:sz w:val="18"/>
                <w:szCs w:val="18"/>
              </w:rPr>
            </w:pPr>
            <w:r w:rsidDel="00000000" w:rsidR="00000000" w:rsidRPr="00000000">
              <w:rPr>
                <w:b w:val="1"/>
                <w:sz w:val="18"/>
                <w:szCs w:val="18"/>
                <w:rtl w:val="0"/>
              </w:rPr>
              <w:t xml:space="preserve">111</w:t>
            </w: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78">
            <w:pPr>
              <w:widowControl w:val="0"/>
              <w:spacing w:line="480" w:lineRule="auto"/>
              <w:jc w:val="center"/>
              <w:rPr>
                <w:color w:val="434343"/>
                <w:sz w:val="18"/>
                <w:szCs w:val="18"/>
              </w:rPr>
            </w:pPr>
            <w:r w:rsidDel="00000000" w:rsidR="00000000" w:rsidRPr="00000000">
              <w:rPr>
                <w:color w:val="434343"/>
                <w:sz w:val="18"/>
                <w:szCs w:val="18"/>
                <w:rtl w:val="0"/>
              </w:rPr>
              <w:t xml:space="preserve">31</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9">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A">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B">
            <w:pPr>
              <w:widowControl w:val="0"/>
              <w:spacing w:line="480" w:lineRule="auto"/>
              <w:jc w:val="center"/>
              <w:rPr>
                <w:color w:val="434343"/>
                <w:sz w:val="18"/>
                <w:szCs w:val="18"/>
              </w:rPr>
            </w:pPr>
            <w:r w:rsidDel="00000000" w:rsidR="00000000" w:rsidRPr="00000000">
              <w:rPr>
                <w:color w:val="434343"/>
                <w:sz w:val="18"/>
                <w:szCs w:val="18"/>
                <w:rtl w:val="0"/>
              </w:rPr>
              <w:t xml:space="preserve">35</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C">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D">
            <w:pPr>
              <w:widowControl w:val="0"/>
              <w:spacing w:line="480" w:lineRule="auto"/>
              <w:jc w:val="center"/>
              <w:rPr>
                <w:color w:val="434343"/>
                <w:sz w:val="18"/>
                <w:szCs w:val="18"/>
              </w:rPr>
            </w:pPr>
            <w:r w:rsidDel="00000000" w:rsidR="00000000" w:rsidRPr="00000000">
              <w:rPr>
                <w:color w:val="434343"/>
                <w:sz w:val="18"/>
                <w:szCs w:val="18"/>
                <w:rtl w:val="0"/>
              </w:rPr>
              <w:t xml:space="preserve">25</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7E">
            <w:pPr>
              <w:widowControl w:val="0"/>
              <w:spacing w:line="480" w:lineRule="auto"/>
              <w:jc w:val="center"/>
              <w:rPr>
                <w:color w:val="434343"/>
                <w:sz w:val="18"/>
                <w:szCs w:val="18"/>
              </w:rPr>
            </w:pPr>
            <w:r w:rsidDel="00000000" w:rsidR="00000000" w:rsidRPr="00000000">
              <w:rPr>
                <w:color w:val="434343"/>
                <w:sz w:val="18"/>
                <w:szCs w:val="18"/>
                <w:rtl w:val="0"/>
              </w:rPr>
              <w:t xml:space="preserve">13</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7F">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0">
            <w:pPr>
              <w:widowControl w:val="0"/>
              <w:spacing w:line="480" w:lineRule="auto"/>
              <w:jc w:val="center"/>
              <w:rPr>
                <w:sz w:val="18"/>
                <w:szCs w:val="18"/>
              </w:rPr>
            </w:pPr>
            <w:r w:rsidDel="00000000" w:rsidR="00000000" w:rsidRPr="00000000">
              <w:rPr>
                <w:b w:val="1"/>
                <w:sz w:val="18"/>
                <w:szCs w:val="18"/>
                <w:rtl w:val="0"/>
              </w:rPr>
              <w:t xml:space="preserve">24</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81">
            <w:pPr>
              <w:widowControl w:val="0"/>
              <w:spacing w:line="480" w:lineRule="auto"/>
              <w:rPr>
                <w:sz w:val="18"/>
                <w:szCs w:val="18"/>
              </w:rPr>
            </w:pPr>
            <w:r w:rsidDel="00000000" w:rsidR="00000000" w:rsidRPr="00000000">
              <w:rPr>
                <w:b w:val="1"/>
                <w:sz w:val="18"/>
                <w:szCs w:val="18"/>
                <w:rtl w:val="0"/>
              </w:rPr>
              <w:t xml:space="preserve">Oct</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2">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3">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4">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5">
            <w:pPr>
              <w:widowControl w:val="0"/>
              <w:spacing w:line="480" w:lineRule="auto"/>
              <w:jc w:val="center"/>
              <w:rPr>
                <w:color w:val="434343"/>
                <w:sz w:val="18"/>
                <w:szCs w:val="18"/>
              </w:rPr>
            </w:pPr>
            <w:r w:rsidDel="00000000" w:rsidR="00000000" w:rsidRPr="00000000">
              <w:rPr>
                <w:color w:val="434343"/>
                <w:sz w:val="18"/>
                <w:szCs w:val="18"/>
                <w:rtl w:val="0"/>
              </w:rPr>
              <w:t xml:space="preserve">74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6">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7">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8">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9">
            <w:pPr>
              <w:widowControl w:val="0"/>
              <w:spacing w:line="480" w:lineRule="auto"/>
              <w:jc w:val="center"/>
              <w:rPr>
                <w:sz w:val="18"/>
                <w:szCs w:val="18"/>
              </w:rPr>
            </w:pPr>
            <w:r w:rsidDel="00000000" w:rsidR="00000000" w:rsidRPr="00000000">
              <w:rPr>
                <w:b w:val="1"/>
                <w:sz w:val="18"/>
                <w:szCs w:val="18"/>
                <w:rtl w:val="0"/>
              </w:rPr>
              <w:t xml:space="preserve">132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A">
            <w:pPr>
              <w:widowControl w:val="0"/>
              <w:spacing w:line="480" w:lineRule="auto"/>
              <w:jc w:val="center"/>
              <w:rPr>
                <w:color w:val="434343"/>
                <w:sz w:val="18"/>
                <w:szCs w:val="18"/>
              </w:rPr>
            </w:pPr>
            <w:r w:rsidDel="00000000" w:rsidR="00000000" w:rsidRPr="00000000">
              <w:rPr>
                <w:color w:val="434343"/>
                <w:sz w:val="18"/>
                <w:szCs w:val="18"/>
                <w:rtl w:val="0"/>
              </w:rPr>
              <w:t xml:space="preserve">18</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B">
            <w:pPr>
              <w:widowControl w:val="0"/>
              <w:spacing w:line="480" w:lineRule="auto"/>
              <w:jc w:val="center"/>
              <w:rPr>
                <w:color w:val="434343"/>
                <w:sz w:val="18"/>
                <w:szCs w:val="18"/>
              </w:rPr>
            </w:pPr>
            <w:r w:rsidDel="00000000" w:rsidR="00000000" w:rsidRPr="00000000">
              <w:rPr>
                <w:color w:val="434343"/>
                <w:sz w:val="18"/>
                <w:szCs w:val="18"/>
                <w:rtl w:val="0"/>
              </w:rPr>
              <w:t xml:space="preserve">56</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8C">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8D">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8E">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8F">
            <w:pPr>
              <w:widowControl w:val="0"/>
              <w:spacing w:line="480" w:lineRule="auto"/>
              <w:jc w:val="center"/>
              <w:rPr>
                <w:color w:val="434343"/>
                <w:sz w:val="18"/>
                <w:szCs w:val="18"/>
              </w:rPr>
            </w:pPr>
            <w:r w:rsidDel="00000000" w:rsidR="00000000" w:rsidRPr="00000000">
              <w:rPr>
                <w:color w:val="434343"/>
                <w:sz w:val="18"/>
                <w:szCs w:val="18"/>
                <w:rtl w:val="0"/>
              </w:rPr>
              <w:t xml:space="preserve">54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0">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1">
            <w:pPr>
              <w:widowControl w:val="0"/>
              <w:spacing w:line="480" w:lineRule="auto"/>
              <w:jc w:val="center"/>
              <w:rPr>
                <w:color w:val="434343"/>
                <w:sz w:val="18"/>
                <w:szCs w:val="18"/>
              </w:rPr>
            </w:pPr>
            <w:r w:rsidDel="00000000" w:rsidR="00000000" w:rsidRPr="00000000">
              <w:rPr>
                <w:color w:val="434343"/>
                <w:sz w:val="18"/>
                <w:szCs w:val="18"/>
                <w:rtl w:val="0"/>
              </w:rPr>
              <w:t xml:space="preserve">26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2">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3">
            <w:pPr>
              <w:widowControl w:val="0"/>
              <w:spacing w:line="480" w:lineRule="auto"/>
              <w:jc w:val="center"/>
              <w:rPr>
                <w:color w:val="434343"/>
                <w:sz w:val="18"/>
                <w:szCs w:val="18"/>
              </w:rPr>
            </w:pPr>
            <w:r w:rsidDel="00000000" w:rsidR="00000000" w:rsidRPr="00000000">
              <w:rPr>
                <w:color w:val="434343"/>
                <w:sz w:val="18"/>
                <w:szCs w:val="18"/>
                <w:rtl w:val="0"/>
              </w:rPr>
              <w:t xml:space="preserve">15</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4">
            <w:pPr>
              <w:widowControl w:val="0"/>
              <w:spacing w:line="480" w:lineRule="auto"/>
              <w:jc w:val="center"/>
              <w:rPr>
                <w:color w:val="434343"/>
                <w:sz w:val="18"/>
                <w:szCs w:val="18"/>
              </w:rPr>
            </w:pPr>
            <w:r w:rsidDel="00000000" w:rsidR="00000000" w:rsidRPr="00000000">
              <w:rPr>
                <w:color w:val="434343"/>
                <w:sz w:val="18"/>
                <w:szCs w:val="18"/>
                <w:rtl w:val="0"/>
              </w:rPr>
              <w:t xml:space="preserve">15</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95">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6">
            <w:pPr>
              <w:widowControl w:val="0"/>
              <w:spacing w:line="480" w:lineRule="auto"/>
              <w:jc w:val="center"/>
              <w:rPr>
                <w:sz w:val="18"/>
                <w:szCs w:val="18"/>
              </w:rPr>
            </w:pPr>
            <w:r w:rsidDel="00000000" w:rsidR="00000000" w:rsidRPr="00000000">
              <w:rPr>
                <w:b w:val="1"/>
                <w:sz w:val="18"/>
                <w:szCs w:val="18"/>
                <w:rtl w:val="0"/>
              </w:rPr>
              <w:t xml:space="preserve">27</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97">
            <w:pPr>
              <w:widowControl w:val="0"/>
              <w:spacing w:line="480" w:lineRule="auto"/>
              <w:rPr>
                <w:sz w:val="18"/>
                <w:szCs w:val="18"/>
              </w:rPr>
            </w:pPr>
            <w:r w:rsidDel="00000000" w:rsidR="00000000" w:rsidRPr="00000000">
              <w:rPr>
                <w:b w:val="1"/>
                <w:sz w:val="18"/>
                <w:szCs w:val="18"/>
                <w:rtl w:val="0"/>
              </w:rPr>
              <w:t xml:space="preserve">Nov</w:t>
            </w: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8">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9">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A">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B">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C">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D">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E">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9F">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0">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1">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A2">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A3">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tcBorders>
              <w:top w:color="000000" w:space="0" w:sz="0" w:val="nil"/>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A4">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5">
            <w:pPr>
              <w:widowControl w:val="0"/>
              <w:spacing w:line="480" w:lineRule="auto"/>
              <w:jc w:val="center"/>
              <w:rPr>
                <w:color w:val="434343"/>
                <w:sz w:val="18"/>
                <w:szCs w:val="18"/>
              </w:rPr>
            </w:pPr>
            <w:r w:rsidDel="00000000" w:rsidR="00000000" w:rsidRPr="00000000">
              <w:rPr>
                <w:color w:val="434343"/>
                <w:sz w:val="18"/>
                <w:szCs w:val="18"/>
                <w:rtl w:val="0"/>
              </w:rPr>
              <w:t xml:space="preserve">23</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6">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7">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8">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9">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tcBorders>
              <w:top w:color="000000" w:space="0" w:sz="0" w:val="nil"/>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A">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AB">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0" w:val="nil"/>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C">
            <w:pPr>
              <w:widowControl w:val="0"/>
              <w:spacing w:line="480" w:lineRule="auto"/>
              <w:jc w:val="center"/>
              <w:rPr>
                <w:sz w:val="18"/>
                <w:szCs w:val="18"/>
              </w:rPr>
            </w:pPr>
            <w:r w:rsidDel="00000000" w:rsidR="00000000" w:rsidRPr="00000000">
              <w:rPr>
                <w:b w:val="1"/>
                <w:sz w:val="18"/>
                <w:szCs w:val="18"/>
                <w:rtl w:val="0"/>
              </w:rPr>
              <w:t xml:space="preserve">10</w:t>
            </w:r>
            <w:r w:rsidDel="00000000" w:rsidR="00000000" w:rsidRPr="00000000">
              <w:rPr>
                <w:rtl w:val="0"/>
              </w:rPr>
            </w:r>
          </w:p>
        </w:tc>
      </w:tr>
      <w:tr>
        <w:trPr>
          <w:cantSplit w:val="0"/>
          <w:tblHeader w:val="0"/>
        </w:trPr>
        <w:tc>
          <w:tcPr>
            <w:tcBorders>
              <w:top w:color="000000" w:space="0" w:sz="0" w:val="nil"/>
              <w:left w:color="000000" w:space="0" w:sz="0" w:val="nil"/>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AD">
            <w:pPr>
              <w:widowControl w:val="0"/>
              <w:spacing w:line="480" w:lineRule="auto"/>
              <w:rPr>
                <w:sz w:val="18"/>
                <w:szCs w:val="18"/>
              </w:rPr>
            </w:pPr>
            <w:r w:rsidDel="00000000" w:rsidR="00000000" w:rsidRPr="00000000">
              <w:rPr>
                <w:b w:val="1"/>
                <w:sz w:val="18"/>
                <w:szCs w:val="18"/>
                <w:rtl w:val="0"/>
              </w:rPr>
              <w:t xml:space="preserve">Dec</w:t>
            </w: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E">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AF">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0">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1">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2">
            <w:pPr>
              <w:widowControl w:val="0"/>
              <w:spacing w:line="480" w:lineRule="auto"/>
              <w:jc w:val="center"/>
              <w:rPr>
                <w:color w:val="434343"/>
                <w:sz w:val="18"/>
                <w:szCs w:val="18"/>
              </w:rPr>
            </w:pPr>
            <w:r w:rsidDel="00000000" w:rsidR="00000000" w:rsidRPr="00000000">
              <w:rPr>
                <w:b w:val="1"/>
                <w:color w:val="434343"/>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3">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4">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5">
            <w:pPr>
              <w:widowControl w:val="0"/>
              <w:spacing w:line="480" w:lineRule="auto"/>
              <w:jc w:val="center"/>
              <w:rPr>
                <w:color w:val="434343"/>
                <w:sz w:val="18"/>
                <w:szCs w:val="18"/>
              </w:rPr>
            </w:pPr>
            <w:r w:rsidDel="00000000" w:rsidR="00000000" w:rsidRPr="00000000">
              <w:rPr>
                <w:color w:val="434343"/>
                <w:sz w:val="18"/>
                <w:szCs w:val="18"/>
                <w:rtl w:val="0"/>
              </w:rPr>
              <w:t xml:space="preserve">18</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6">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7">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tcBorders>
              <w:top w:color="000000" w:space="0" w:sz="0" w:val="nil"/>
              <w:left w:color="000000" w:space="0" w:sz="0" w:val="nil"/>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B8">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0" w:val="nil"/>
              <w:left w:color="000000" w:space="0" w:sz="8" w:val="single"/>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B9">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0" w:val="nil"/>
              <w:left w:color="000000" w:space="0" w:sz="8" w:val="single"/>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BA">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0" w:val="nil"/>
              <w:left w:color="000000" w:space="0" w:sz="8" w:val="single"/>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B">
            <w:pPr>
              <w:widowControl w:val="0"/>
              <w:spacing w:line="480" w:lineRule="auto"/>
              <w:jc w:val="center"/>
              <w:rPr>
                <w:color w:val="434343"/>
                <w:sz w:val="18"/>
                <w:szCs w:val="18"/>
              </w:rPr>
            </w:pPr>
            <w:r w:rsidDel="00000000" w:rsidR="00000000" w:rsidRPr="00000000">
              <w:rPr>
                <w:color w:val="434343"/>
                <w:sz w:val="18"/>
                <w:szCs w:val="18"/>
                <w:rtl w:val="0"/>
              </w:rPr>
              <w:t xml:space="preserve">22</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C">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D">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E">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BF">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top w:color="000000" w:space="0" w:sz="0" w:val="nil"/>
              <w:left w:color="000000" w:space="0" w:sz="0" w:val="nil"/>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0">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top w:color="000000" w:space="0" w:sz="0" w:val="nil"/>
              <w:left w:color="000000" w:space="0" w:sz="0" w:val="nil"/>
              <w:bottom w:color="000000" w:space="0" w:sz="8" w:val="single"/>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C1">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top w:color="000000" w:space="0" w:sz="0" w:val="nil"/>
              <w:left w:color="000000" w:space="0" w:sz="8" w:val="single"/>
              <w:bottom w:color="000000" w:space="0" w:sz="8" w:val="single"/>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2">
            <w:pPr>
              <w:widowControl w:val="0"/>
              <w:spacing w:line="480" w:lineRule="auto"/>
              <w:jc w:val="center"/>
              <w:rPr>
                <w:sz w:val="18"/>
                <w:szCs w:val="18"/>
              </w:rPr>
            </w:pPr>
            <w:r w:rsidDel="00000000" w:rsidR="00000000" w:rsidRPr="00000000">
              <w:rPr>
                <w:b w:val="1"/>
                <w:sz w:val="18"/>
                <w:szCs w:val="18"/>
                <w:rtl w:val="0"/>
              </w:rPr>
              <w:t xml:space="preserve">9</w:t>
            </w:r>
            <w:r w:rsidDel="00000000" w:rsidR="00000000" w:rsidRPr="00000000">
              <w:rPr>
                <w:rtl w:val="0"/>
              </w:rPr>
            </w:r>
          </w:p>
        </w:tc>
      </w:tr>
      <w:tr>
        <w:trPr>
          <w:cantSplit w:val="0"/>
          <w:tblHeader w:val="0"/>
        </w:trPr>
        <w:tc>
          <w:tcPr>
            <w:tcBorders>
              <w:top w:color="000000" w:space="0" w:sz="8" w:val="single"/>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C3">
            <w:pPr>
              <w:widowControl w:val="0"/>
              <w:spacing w:line="480" w:lineRule="auto"/>
              <w:rPr>
                <w:b w:val="1"/>
                <w:sz w:val="18"/>
                <w:szCs w:val="18"/>
              </w:rPr>
            </w:pPr>
            <w:r w:rsidDel="00000000" w:rsidR="00000000" w:rsidRPr="00000000">
              <w:rPr>
                <w:b w:val="1"/>
                <w:sz w:val="18"/>
                <w:szCs w:val="18"/>
                <w:rtl w:val="0"/>
              </w:rPr>
              <w:t xml:space="preserve">Sum</w:t>
            </w:r>
          </w:p>
        </w:tc>
        <w:tc>
          <w:tcPr>
            <w:tcBorders>
              <w:top w:color="000000" w:space="0" w:sz="8" w:val="single"/>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4">
            <w:pPr>
              <w:widowControl w:val="0"/>
              <w:spacing w:line="480" w:lineRule="auto"/>
              <w:jc w:val="center"/>
              <w:rPr>
                <w:color w:val="434343"/>
                <w:sz w:val="18"/>
                <w:szCs w:val="18"/>
              </w:rPr>
            </w:pPr>
            <w:r w:rsidDel="00000000" w:rsidR="00000000" w:rsidRPr="00000000">
              <w:rPr>
                <w:color w:val="434343"/>
                <w:sz w:val="18"/>
                <w:szCs w:val="18"/>
                <w:rtl w:val="0"/>
              </w:rPr>
              <w:t xml:space="preserve">183</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5">
            <w:pPr>
              <w:widowControl w:val="0"/>
              <w:spacing w:line="480" w:lineRule="auto"/>
              <w:jc w:val="center"/>
              <w:rPr>
                <w:color w:val="434343"/>
                <w:sz w:val="18"/>
                <w:szCs w:val="18"/>
              </w:rPr>
            </w:pPr>
            <w:r w:rsidDel="00000000" w:rsidR="00000000" w:rsidRPr="00000000">
              <w:rPr>
                <w:color w:val="434343"/>
                <w:sz w:val="18"/>
                <w:szCs w:val="18"/>
                <w:rtl w:val="0"/>
              </w:rPr>
              <w:t xml:space="preserve">289</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6">
            <w:pPr>
              <w:widowControl w:val="0"/>
              <w:spacing w:line="480" w:lineRule="auto"/>
              <w:jc w:val="center"/>
              <w:rPr>
                <w:color w:val="434343"/>
                <w:sz w:val="18"/>
                <w:szCs w:val="18"/>
              </w:rPr>
            </w:pPr>
            <w:r w:rsidDel="00000000" w:rsidR="00000000" w:rsidRPr="00000000">
              <w:rPr>
                <w:color w:val="434343"/>
                <w:sz w:val="18"/>
                <w:szCs w:val="18"/>
                <w:rtl w:val="0"/>
              </w:rPr>
              <w:t xml:space="preserve">285</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7">
            <w:pPr>
              <w:widowControl w:val="0"/>
              <w:spacing w:line="480" w:lineRule="auto"/>
              <w:jc w:val="center"/>
              <w:rPr>
                <w:color w:val="434343"/>
                <w:sz w:val="18"/>
                <w:szCs w:val="18"/>
              </w:rPr>
            </w:pPr>
            <w:r w:rsidDel="00000000" w:rsidR="00000000" w:rsidRPr="00000000">
              <w:rPr>
                <w:color w:val="434343"/>
                <w:sz w:val="18"/>
                <w:szCs w:val="18"/>
                <w:rtl w:val="0"/>
              </w:rPr>
              <w:t xml:space="preserve">334</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8">
            <w:pPr>
              <w:widowControl w:val="0"/>
              <w:spacing w:line="480" w:lineRule="auto"/>
              <w:jc w:val="center"/>
              <w:rPr>
                <w:b w:val="1"/>
                <w:i w:val="1"/>
                <w:sz w:val="18"/>
                <w:szCs w:val="18"/>
              </w:rPr>
            </w:pPr>
            <w:r w:rsidDel="00000000" w:rsidR="00000000" w:rsidRPr="00000000">
              <w:rPr>
                <w:b w:val="1"/>
                <w:i w:val="1"/>
                <w:sz w:val="18"/>
                <w:szCs w:val="18"/>
                <w:rtl w:val="0"/>
              </w:rPr>
              <w:t xml:space="preserve">181</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9">
            <w:pPr>
              <w:widowControl w:val="0"/>
              <w:spacing w:line="480" w:lineRule="auto"/>
              <w:jc w:val="center"/>
              <w:rPr>
                <w:color w:val="434343"/>
                <w:sz w:val="18"/>
                <w:szCs w:val="18"/>
              </w:rPr>
            </w:pPr>
            <w:r w:rsidDel="00000000" w:rsidR="00000000" w:rsidRPr="00000000">
              <w:rPr>
                <w:color w:val="434343"/>
                <w:sz w:val="18"/>
                <w:szCs w:val="18"/>
                <w:rtl w:val="0"/>
              </w:rPr>
              <w:t xml:space="preserve">238</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A">
            <w:pPr>
              <w:widowControl w:val="0"/>
              <w:spacing w:line="480" w:lineRule="auto"/>
              <w:jc w:val="center"/>
              <w:rPr>
                <w:color w:val="434343"/>
                <w:sz w:val="18"/>
                <w:szCs w:val="18"/>
              </w:rPr>
            </w:pPr>
            <w:r w:rsidDel="00000000" w:rsidR="00000000" w:rsidRPr="00000000">
              <w:rPr>
                <w:color w:val="434343"/>
                <w:sz w:val="18"/>
                <w:szCs w:val="18"/>
                <w:rtl w:val="0"/>
              </w:rPr>
              <w:t xml:space="preserve">293</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B">
            <w:pPr>
              <w:widowControl w:val="0"/>
              <w:spacing w:line="480" w:lineRule="auto"/>
              <w:jc w:val="center"/>
              <w:rPr>
                <w:color w:val="434343"/>
                <w:sz w:val="18"/>
                <w:szCs w:val="18"/>
              </w:rPr>
            </w:pPr>
            <w:r w:rsidDel="00000000" w:rsidR="00000000" w:rsidRPr="00000000">
              <w:rPr>
                <w:color w:val="434343"/>
                <w:sz w:val="18"/>
                <w:szCs w:val="18"/>
                <w:rtl w:val="0"/>
              </w:rPr>
              <w:t xml:space="preserve">456</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C">
            <w:pPr>
              <w:widowControl w:val="0"/>
              <w:spacing w:line="480" w:lineRule="auto"/>
              <w:jc w:val="center"/>
              <w:rPr>
                <w:color w:val="434343"/>
                <w:sz w:val="18"/>
                <w:szCs w:val="18"/>
              </w:rPr>
            </w:pPr>
            <w:r w:rsidDel="00000000" w:rsidR="00000000" w:rsidRPr="00000000">
              <w:rPr>
                <w:color w:val="434343"/>
                <w:sz w:val="18"/>
                <w:szCs w:val="18"/>
                <w:rtl w:val="0"/>
              </w:rPr>
              <w:t xml:space="preserve">418</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CD">
            <w:pPr>
              <w:widowControl w:val="0"/>
              <w:spacing w:line="480" w:lineRule="auto"/>
              <w:jc w:val="center"/>
              <w:rPr>
                <w:color w:val="434343"/>
                <w:sz w:val="18"/>
                <w:szCs w:val="18"/>
              </w:rPr>
            </w:pPr>
            <w:r w:rsidDel="00000000" w:rsidR="00000000" w:rsidRPr="00000000">
              <w:rPr>
                <w:color w:val="434343"/>
                <w:sz w:val="18"/>
                <w:szCs w:val="18"/>
                <w:rtl w:val="0"/>
              </w:rPr>
              <w:t xml:space="preserve">396</w:t>
            </w:r>
          </w:p>
        </w:tc>
        <w:tc>
          <w:tcPr>
            <w:tcBorders>
              <w:top w:color="000000" w:space="0" w:sz="8" w:val="single"/>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CE">
            <w:pPr>
              <w:widowControl w:val="0"/>
              <w:spacing w:line="480" w:lineRule="auto"/>
              <w:jc w:val="center"/>
              <w:rPr>
                <w:color w:val="434343"/>
                <w:sz w:val="18"/>
                <w:szCs w:val="18"/>
              </w:rPr>
            </w:pPr>
            <w:r w:rsidDel="00000000" w:rsidR="00000000" w:rsidRPr="00000000">
              <w:rPr>
                <w:color w:val="434343"/>
                <w:sz w:val="18"/>
                <w:szCs w:val="18"/>
                <w:rtl w:val="0"/>
              </w:rPr>
              <w:t xml:space="preserve">247</w:t>
            </w:r>
          </w:p>
        </w:tc>
        <w:tc>
          <w:tcPr>
            <w:tcBorders>
              <w:top w:color="000000" w:space="0" w:sz="8" w:val="single"/>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CF">
            <w:pPr>
              <w:widowControl w:val="0"/>
              <w:spacing w:line="480" w:lineRule="auto"/>
              <w:jc w:val="center"/>
              <w:rPr>
                <w:color w:val="434343"/>
                <w:sz w:val="18"/>
                <w:szCs w:val="18"/>
              </w:rPr>
            </w:pPr>
            <w:r w:rsidDel="00000000" w:rsidR="00000000" w:rsidRPr="00000000">
              <w:rPr>
                <w:color w:val="434343"/>
                <w:sz w:val="18"/>
                <w:szCs w:val="18"/>
                <w:rtl w:val="0"/>
              </w:rPr>
              <w:t xml:space="preserve">394</w:t>
            </w:r>
          </w:p>
        </w:tc>
        <w:tc>
          <w:tcPr>
            <w:tcBorders>
              <w:top w:color="000000" w:space="0" w:sz="8" w:val="single"/>
              <w:left w:color="000000" w:space="0" w:sz="8" w:val="single"/>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D0">
            <w:pPr>
              <w:widowControl w:val="0"/>
              <w:spacing w:line="480" w:lineRule="auto"/>
              <w:jc w:val="center"/>
              <w:rPr>
                <w:color w:val="434343"/>
                <w:sz w:val="18"/>
                <w:szCs w:val="18"/>
              </w:rPr>
            </w:pPr>
            <w:r w:rsidDel="00000000" w:rsidR="00000000" w:rsidRPr="00000000">
              <w:rPr>
                <w:color w:val="434343"/>
                <w:sz w:val="18"/>
                <w:szCs w:val="18"/>
                <w:rtl w:val="0"/>
              </w:rPr>
              <w:t xml:space="preserve">386</w:t>
            </w:r>
          </w:p>
        </w:tc>
        <w:tc>
          <w:tcPr>
            <w:tcBorders>
              <w:top w:color="000000" w:space="0" w:sz="8" w:val="single"/>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D1">
            <w:pPr>
              <w:widowControl w:val="0"/>
              <w:spacing w:line="480" w:lineRule="auto"/>
              <w:jc w:val="center"/>
              <w:rPr>
                <w:i w:val="1"/>
                <w:sz w:val="18"/>
                <w:szCs w:val="18"/>
              </w:rPr>
            </w:pPr>
            <w:r w:rsidDel="00000000" w:rsidR="00000000" w:rsidRPr="00000000">
              <w:rPr>
                <w:b w:val="1"/>
                <w:i w:val="1"/>
                <w:sz w:val="18"/>
                <w:szCs w:val="18"/>
                <w:rtl w:val="0"/>
              </w:rPr>
              <w:t xml:space="preserve">462</w:t>
            </w:r>
            <w:r w:rsidDel="00000000" w:rsidR="00000000" w:rsidRPr="00000000">
              <w:rPr>
                <w:rtl w:val="0"/>
              </w:rPr>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D2">
            <w:pPr>
              <w:widowControl w:val="0"/>
              <w:spacing w:line="480" w:lineRule="auto"/>
              <w:jc w:val="center"/>
              <w:rPr>
                <w:color w:val="434343"/>
                <w:sz w:val="18"/>
                <w:szCs w:val="18"/>
              </w:rPr>
            </w:pPr>
            <w:r w:rsidDel="00000000" w:rsidR="00000000" w:rsidRPr="00000000">
              <w:rPr>
                <w:color w:val="434343"/>
                <w:sz w:val="18"/>
                <w:szCs w:val="18"/>
                <w:rtl w:val="0"/>
              </w:rPr>
              <w:t xml:space="preserve">276</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D3">
            <w:pPr>
              <w:widowControl w:val="0"/>
              <w:spacing w:line="480" w:lineRule="auto"/>
              <w:jc w:val="center"/>
              <w:rPr>
                <w:color w:val="434343"/>
                <w:sz w:val="18"/>
                <w:szCs w:val="18"/>
              </w:rPr>
            </w:pPr>
            <w:r w:rsidDel="00000000" w:rsidR="00000000" w:rsidRPr="00000000">
              <w:rPr>
                <w:color w:val="434343"/>
                <w:sz w:val="18"/>
                <w:szCs w:val="18"/>
                <w:rtl w:val="0"/>
              </w:rPr>
              <w:t xml:space="preserve">388</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D4">
            <w:pPr>
              <w:widowControl w:val="0"/>
              <w:spacing w:line="480" w:lineRule="auto"/>
              <w:jc w:val="center"/>
              <w:rPr>
                <w:color w:val="434343"/>
                <w:sz w:val="18"/>
                <w:szCs w:val="18"/>
              </w:rPr>
            </w:pPr>
            <w:r w:rsidDel="00000000" w:rsidR="00000000" w:rsidRPr="00000000">
              <w:rPr>
                <w:color w:val="434343"/>
                <w:sz w:val="18"/>
                <w:szCs w:val="18"/>
                <w:rtl w:val="0"/>
              </w:rPr>
              <w:t xml:space="preserve">275</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D5">
            <w:pPr>
              <w:widowControl w:val="0"/>
              <w:spacing w:line="480" w:lineRule="auto"/>
              <w:jc w:val="center"/>
              <w:rPr>
                <w:color w:val="434343"/>
                <w:sz w:val="18"/>
                <w:szCs w:val="18"/>
              </w:rPr>
            </w:pPr>
            <w:r w:rsidDel="00000000" w:rsidR="00000000" w:rsidRPr="00000000">
              <w:rPr>
                <w:color w:val="434343"/>
                <w:sz w:val="18"/>
                <w:szCs w:val="18"/>
                <w:rtl w:val="0"/>
              </w:rPr>
              <w:t xml:space="preserve">316</w:t>
            </w:r>
          </w:p>
        </w:tc>
        <w:tc>
          <w:tcPr>
            <w:tcBorders>
              <w:top w:color="000000" w:space="0" w:sz="8" w:val="single"/>
              <w:left w:color="000000" w:space="0" w:sz="0" w:val="nil"/>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D6">
            <w:pPr>
              <w:widowControl w:val="0"/>
              <w:spacing w:line="480" w:lineRule="auto"/>
              <w:jc w:val="center"/>
              <w:rPr>
                <w:color w:val="434343"/>
                <w:sz w:val="18"/>
                <w:szCs w:val="18"/>
              </w:rPr>
            </w:pPr>
            <w:r w:rsidDel="00000000" w:rsidR="00000000" w:rsidRPr="00000000">
              <w:rPr>
                <w:color w:val="434343"/>
                <w:sz w:val="18"/>
                <w:szCs w:val="18"/>
                <w:rtl w:val="0"/>
              </w:rPr>
              <w:t xml:space="preserve">210</w:t>
            </w:r>
          </w:p>
        </w:tc>
        <w:tc>
          <w:tcPr>
            <w:tcBorders>
              <w:top w:color="000000" w:space="0" w:sz="8" w:val="single"/>
              <w:left w:color="000000" w:space="0" w:sz="0" w:val="nil"/>
              <w:bottom w:color="000000" w:space="0" w:sz="0" w:val="nil"/>
              <w:right w:color="000000" w:space="0" w:sz="8" w:val="single"/>
            </w:tcBorders>
            <w:tcMar>
              <w:top w:w="-620.64" w:type="dxa"/>
              <w:left w:w="-620.64" w:type="dxa"/>
              <w:bottom w:w="-620.64" w:type="dxa"/>
              <w:right w:w="-620.64" w:type="dxa"/>
            </w:tcMar>
            <w:vAlign w:val="center"/>
          </w:tcPr>
          <w:p w:rsidR="00000000" w:rsidDel="00000000" w:rsidP="00000000" w:rsidRDefault="00000000" w:rsidRPr="00000000" w14:paraId="000001D7">
            <w:pPr>
              <w:widowControl w:val="0"/>
              <w:spacing w:line="480" w:lineRule="auto"/>
              <w:jc w:val="center"/>
              <w:rPr>
                <w:color w:val="434343"/>
                <w:sz w:val="18"/>
                <w:szCs w:val="18"/>
              </w:rPr>
            </w:pPr>
            <w:r w:rsidDel="00000000" w:rsidR="00000000" w:rsidRPr="00000000">
              <w:rPr>
                <w:color w:val="434343"/>
                <w:sz w:val="18"/>
                <w:szCs w:val="18"/>
                <w:rtl w:val="0"/>
              </w:rPr>
              <w:t xml:space="preserve">232</w:t>
            </w:r>
          </w:p>
        </w:tc>
        <w:tc>
          <w:tcPr>
            <w:tcBorders>
              <w:top w:color="000000" w:space="0" w:sz="8" w:val="single"/>
              <w:left w:color="000000" w:space="0" w:sz="8" w:val="single"/>
              <w:bottom w:color="000000" w:space="0" w:sz="0" w:val="nil"/>
              <w:right w:color="000000" w:space="0" w:sz="0" w:val="nil"/>
            </w:tcBorders>
            <w:tcMar>
              <w:top w:w="-620.64" w:type="dxa"/>
              <w:left w:w="-620.64" w:type="dxa"/>
              <w:bottom w:w="-620.64" w:type="dxa"/>
              <w:right w:w="-620.64" w:type="dxa"/>
            </w:tcMar>
            <w:vAlign w:val="center"/>
          </w:tcPr>
          <w:p w:rsidR="00000000" w:rsidDel="00000000" w:rsidP="00000000" w:rsidRDefault="00000000" w:rsidRPr="00000000" w14:paraId="000001D8">
            <w:pPr>
              <w:widowControl w:val="0"/>
              <w:spacing w:line="480" w:lineRule="auto"/>
              <w:jc w:val="center"/>
              <w:rPr>
                <w:sz w:val="18"/>
                <w:szCs w:val="18"/>
              </w:rPr>
            </w:pPr>
            <w:r w:rsidDel="00000000" w:rsidR="00000000" w:rsidRPr="00000000">
              <w:rPr>
                <w:b w:val="1"/>
                <w:sz w:val="18"/>
                <w:szCs w:val="18"/>
                <w:rtl w:val="0"/>
              </w:rPr>
              <w:t xml:space="preserve">313</w:t>
            </w:r>
            <w:r w:rsidDel="00000000" w:rsidR="00000000" w:rsidRPr="00000000">
              <w:rPr>
                <w:rtl w:val="0"/>
              </w:rPr>
            </w:r>
          </w:p>
        </w:tc>
      </w:tr>
    </w:tbl>
    <w:p w:rsidR="00000000" w:rsidDel="00000000" w:rsidP="00000000" w:rsidRDefault="00000000" w:rsidRPr="00000000" w14:paraId="000001D9">
      <w:pPr>
        <w:spacing w:line="480" w:lineRule="auto"/>
        <w:rPr/>
      </w:pPr>
      <w:r w:rsidDel="00000000" w:rsidR="00000000" w:rsidRPr="00000000">
        <w:rPr>
          <w:rtl w:val="0"/>
        </w:rPr>
      </w:r>
    </w:p>
    <w:p w:rsidR="00000000" w:rsidDel="00000000" w:rsidP="00000000" w:rsidRDefault="00000000" w:rsidRPr="00000000" w14:paraId="000001DA">
      <w:pPr>
        <w:pStyle w:val="Heading1"/>
        <w:spacing w:line="480" w:lineRule="auto"/>
        <w:rPr/>
      </w:pPr>
      <w:bookmarkStart w:colFirst="0" w:colLast="0" w:name="_eipmnoutj4ib" w:id="20"/>
      <w:bookmarkEnd w:id="20"/>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1"/>
        <w:spacing w:line="480" w:lineRule="auto"/>
        <w:rPr/>
      </w:pPr>
      <w:bookmarkStart w:colFirst="0" w:colLast="0" w:name="_pfkvbv5gpfv4" w:id="21"/>
      <w:bookmarkEnd w:id="21"/>
      <w:r w:rsidDel="00000000" w:rsidR="00000000" w:rsidRPr="00000000">
        <w:rPr>
          <w:rtl w:val="0"/>
        </w:rPr>
        <w:t xml:space="preserve">Figure Captions</w:t>
      </w:r>
    </w:p>
    <w:p w:rsidR="00000000" w:rsidDel="00000000" w:rsidP="00000000" w:rsidRDefault="00000000" w:rsidRPr="00000000" w14:paraId="000001DC">
      <w:pPr>
        <w:pStyle w:val="Heading5"/>
        <w:spacing w:line="480" w:lineRule="auto"/>
        <w:rPr/>
      </w:pPr>
      <w:bookmarkStart w:colFirst="0" w:colLast="0" w:name="_pjkiz8mwcfve" w:id="22"/>
      <w:bookmarkEnd w:id="22"/>
      <w:r w:rsidDel="00000000" w:rsidR="00000000" w:rsidRPr="00000000">
        <w:rPr>
          <w:b w:val="1"/>
          <w:rtl w:val="0"/>
        </w:rPr>
        <w:t xml:space="preserve">Figure 1:</w:t>
      </w:r>
      <w:r w:rsidDel="00000000" w:rsidR="00000000" w:rsidRPr="00000000">
        <w:rPr>
          <w:rtl w:val="0"/>
        </w:rPr>
        <w:t xml:space="preserve"> A shows 12 month SPEI at the site from 2010-2022, and B shows monthly precipitation for 2013-2014. C shows the alternating strips in summer 2014, before pants had established in the 2014 strips. D is a high-resolution image showing individual shrub canopies throughout the 2013 strips and absent in the 2014 strips. </w:t>
      </w:r>
      <w:r w:rsidDel="00000000" w:rsidR="00000000" w:rsidRPr="00000000">
        <w:rPr>
          <w:rtl w:val="0"/>
        </w:rPr>
        <w:t xml:space="preserve">E was taken on the ground in 2023 at the strip boundary. F shows the location.</w:t>
      </w:r>
    </w:p>
    <w:p w:rsidR="00000000" w:rsidDel="00000000" w:rsidP="00000000" w:rsidRDefault="00000000" w:rsidRPr="00000000" w14:paraId="000001DD">
      <w:pPr>
        <w:pStyle w:val="Heading5"/>
        <w:spacing w:line="480" w:lineRule="auto"/>
        <w:rPr/>
      </w:pPr>
      <w:bookmarkStart w:colFirst="0" w:colLast="0" w:name="_hoas6d42qn7k" w:id="23"/>
      <w:bookmarkEnd w:id="23"/>
      <w:r w:rsidDel="00000000" w:rsidR="00000000" w:rsidRPr="00000000">
        <w:rPr>
          <w:b w:val="1"/>
          <w:rtl w:val="0"/>
        </w:rPr>
        <w:t xml:space="preserve">Figure 2.</w:t>
      </w:r>
      <w:r w:rsidDel="00000000" w:rsidR="00000000" w:rsidRPr="00000000">
        <w:rPr>
          <w:rtl w:val="0"/>
        </w:rPr>
        <w:t xml:space="preserve"> Species composition and diversity. A is an NMDS using abundance data, and B is an NMDS using occurrence data. Four letter species codes (Table S1) correspond with the species that were significantly correlated (p&lt;0.001) with the ordination. C is the Shannon-Weaver diversity index, and D is species richness and for each plot. Horizontal black bars in C and C are the medians.</w:t>
      </w:r>
      <w:ins w:author="Adam Mahood" w:id="220" w:date="2023-11-22T22:43:43Z">
        <w:r w:rsidDel="00000000" w:rsidR="00000000" w:rsidRPr="00000000">
          <w:rPr>
            <w:rtl w:val="0"/>
          </w:rPr>
          <w:t xml:space="preserve"> Abbreviations: ATCA = Atriplex canescens, BASC = Bassia scoparia, BOCU = Bouteloua curtipendula, BRTE = Bromus tectorum, CHBE = Chenopodium belanderia, COAR Convolvulus arvensis</w:t>
        </w:r>
        <w:r w:rsidDel="00000000" w:rsidR="00000000" w:rsidRPr="00000000">
          <w:rPr>
            <w:rtl w:val="0"/>
          </w:rPr>
          <w:t xml:space="preserve">, HEVI Heterotheca villosa</w:t>
        </w:r>
        <w:r w:rsidDel="00000000" w:rsidR="00000000" w:rsidRPr="00000000">
          <w:rPr>
            <w:rtl w:val="0"/>
          </w:rPr>
          <w:t xml:space="preserve">, MESA = </w:t>
        </w:r>
        <w:r w:rsidDel="00000000" w:rsidR="00000000" w:rsidRPr="00000000">
          <w:rPr>
            <w:rtl w:val="0"/>
          </w:rPr>
          <w:t xml:space="preserve">Medicago</w:t>
        </w:r>
        <w:r w:rsidDel="00000000" w:rsidR="00000000" w:rsidRPr="00000000">
          <w:rPr>
            <w:rtl w:val="0"/>
          </w:rPr>
          <w:t xml:space="preserve"> sativa, NAVI = </w:t>
        </w:r>
        <w:r w:rsidDel="00000000" w:rsidR="00000000" w:rsidRPr="00000000">
          <w:rPr>
            <w:rtl w:val="0"/>
          </w:rPr>
          <w:t xml:space="preserve">Nassella</w:t>
        </w:r>
        <w:r w:rsidDel="00000000" w:rsidR="00000000" w:rsidRPr="00000000">
          <w:rPr>
            <w:rtl w:val="0"/>
          </w:rPr>
          <w:t xml:space="preserve"> </w:t>
        </w:r>
        <w:r w:rsidDel="00000000" w:rsidR="00000000" w:rsidRPr="00000000">
          <w:rPr>
            <w:rtl w:val="0"/>
          </w:rPr>
          <w:t xml:space="preserve">viridula</w:t>
        </w:r>
        <w:r w:rsidDel="00000000" w:rsidR="00000000" w:rsidRPr="00000000">
          <w:rPr>
            <w:rtl w:val="0"/>
          </w:rPr>
          <w:t xml:space="preserve">, PASM = Pascopyrum smithii, </w:t>
        </w:r>
        <w:r w:rsidDel="00000000" w:rsidR="00000000" w:rsidRPr="00000000">
          <w:rPr>
            <w:rtl w:val="0"/>
          </w:rPr>
          <w:t xml:space="preserve">SATR</w:t>
        </w:r>
        <w:r w:rsidDel="00000000" w:rsidR="00000000" w:rsidRPr="00000000">
          <w:rPr>
            <w:rtl w:val="0"/>
          </w:rPr>
          <w:t xml:space="preserve"> = Salsola tragus, SCSC = </w:t>
        </w:r>
        <w:r w:rsidDel="00000000" w:rsidR="00000000" w:rsidRPr="00000000">
          <w:rPr>
            <w:rtl w:val="0"/>
          </w:rPr>
          <w:t xml:space="preserve">Schizachyrium</w:t>
        </w:r>
        <w:r w:rsidDel="00000000" w:rsidR="00000000" w:rsidRPr="00000000">
          <w:rPr>
            <w:rtl w:val="0"/>
          </w:rPr>
          <w:t xml:space="preserve"> </w:t>
        </w:r>
        <w:r w:rsidDel="00000000" w:rsidR="00000000" w:rsidRPr="00000000">
          <w:rPr>
            <w:rtl w:val="0"/>
          </w:rPr>
          <w:t xml:space="preserve">scoparium</w:t>
        </w:r>
        <w:r w:rsidDel="00000000" w:rsidR="00000000" w:rsidRPr="00000000">
          <w:rPr>
            <w:rtl w:val="0"/>
          </w:rPr>
          <w:t xml:space="preserve">, SIAL = Sisymbrium altissimum</w:t>
        </w:r>
        <w:r w:rsidDel="00000000" w:rsidR="00000000" w:rsidRPr="00000000">
          <w:rPr>
            <w:rtl w:val="0"/>
          </w:rPr>
          <w:t xml:space="preserve">,</w:t>
        </w:r>
        <w:r w:rsidDel="00000000" w:rsidR="00000000" w:rsidRPr="00000000">
          <w:rPr>
            <w:rtl w:val="0"/>
          </w:rPr>
          <w:t xml:space="preserve"> PAVI = Panicum virgatum</w:t>
        </w:r>
      </w:ins>
      <w:r w:rsidDel="00000000" w:rsidR="00000000" w:rsidRPr="00000000">
        <w:rPr>
          <w:rtl w:val="0"/>
        </w:rPr>
      </w:r>
    </w:p>
    <w:p w:rsidR="00000000" w:rsidDel="00000000" w:rsidP="00000000" w:rsidRDefault="00000000" w:rsidRPr="00000000" w14:paraId="000001DE">
      <w:pPr>
        <w:pStyle w:val="Heading5"/>
        <w:spacing w:line="480" w:lineRule="auto"/>
        <w:rPr/>
      </w:pPr>
      <w:bookmarkStart w:colFirst="0" w:colLast="0" w:name="_rvg9334t4j1p" w:id="24"/>
      <w:bookmarkEnd w:id="24"/>
      <w:r w:rsidDel="00000000" w:rsidR="00000000" w:rsidRPr="00000000">
        <w:rPr>
          <w:b w:val="1"/>
          <w:rtl w:val="0"/>
        </w:rPr>
        <w:t xml:space="preserve">Figure 3</w:t>
      </w:r>
      <w:r w:rsidDel="00000000" w:rsidR="00000000" w:rsidRPr="00000000">
        <w:rPr>
          <w:rtl w:val="0"/>
        </w:rPr>
        <w:t xml:space="preserve">. Posterior distributions of parameter estimates for </w:t>
      </w:r>
      <w:ins w:author="Adam Mahood" w:id="221" w:date="2023-12-13T21:35:28Z">
        <w:r w:rsidDel="00000000" w:rsidR="00000000" w:rsidRPr="00000000">
          <w:rPr>
            <w:rtl w:val="0"/>
          </w:rPr>
          <w:t xml:space="preserve">conditions before seeding</w:t>
        </w:r>
      </w:ins>
      <w:del w:author="Adam Mahood" w:id="221" w:date="2023-12-13T21:35:28Z">
        <w:r w:rsidDel="00000000" w:rsidR="00000000" w:rsidRPr="00000000">
          <w:rPr>
            <w:rtl w:val="0"/>
          </w:rPr>
          <w:delText xml:space="preserve">environmental filters</w:delText>
        </w:r>
      </w:del>
      <w:r w:rsidDel="00000000" w:rsidR="00000000" w:rsidRPr="00000000">
        <w:rPr>
          <w:rtl w:val="0"/>
        </w:rPr>
        <w:t xml:space="preserve"> by species. Species are sorted top to bottom according to </w:t>
      </w:r>
      <w:r w:rsidDel="00000000" w:rsidR="00000000" w:rsidRPr="00000000">
        <w:rPr>
          <w:rtl w:val="0"/>
        </w:rPr>
        <w:t xml:space="preserve">prevalence</w:t>
      </w:r>
      <w:ins w:author="Adam Mahood" w:id="222" w:date="2023-12-13T21:35:58Z">
        <w:r w:rsidDel="00000000" w:rsidR="00000000" w:rsidRPr="00000000">
          <w:rPr>
            <w:rtl w:val="0"/>
          </w:rPr>
          <w:t xml:space="preserve">. </w:t>
        </w:r>
      </w:ins>
      <w:del w:author="Adam Mahood" w:id="222" w:date="2023-12-13T21:35:58Z">
        <w:r w:rsidDel="00000000" w:rsidR="00000000" w:rsidRPr="00000000">
          <w:rPr>
            <w:rtl w:val="0"/>
          </w:rPr>
          <w:delText xml:space="preserve">, origin (n</w:delText>
        </w:r>
      </w:del>
      <w:ins w:author="Adam Mahood" w:id="222" w:date="2023-12-13T21:35:58Z">
        <w:r w:rsidDel="00000000" w:rsidR="00000000" w:rsidRPr="00000000">
          <w:rPr>
            <w:rtl w:val="0"/>
          </w:rPr>
          <w:t xml:space="preserve">N</w:t>
        </w:r>
      </w:ins>
      <w:r w:rsidDel="00000000" w:rsidR="00000000" w:rsidRPr="00000000">
        <w:rPr>
          <w:rtl w:val="0"/>
        </w:rPr>
        <w:t xml:space="preserve">ative</w:t>
      </w:r>
      <w:ins w:author="Adam Mahood" w:id="223" w:date="2023-12-13T21:36:10Z">
        <w:r w:rsidDel="00000000" w:rsidR="00000000" w:rsidRPr="00000000">
          <w:rPr>
            <w:rtl w:val="0"/>
          </w:rPr>
          <w:t xml:space="preserve"> species are above the bold line, introduced below with a grey background</w:t>
        </w:r>
      </w:ins>
      <w:del w:author="Adam Mahood" w:id="223" w:date="2023-12-13T21:36:10Z">
        <w:r w:rsidDel="00000000" w:rsidR="00000000" w:rsidRPr="00000000">
          <w:rPr>
            <w:rtl w:val="0"/>
          </w:rPr>
          <w:delText xml:space="preserve"> versus introduced)</w:delText>
        </w:r>
      </w:del>
      <w:r w:rsidDel="00000000" w:rsidR="00000000" w:rsidRPr="00000000">
        <w:rPr>
          <w:rtl w:val="0"/>
        </w:rPr>
        <w:t xml:space="preserve">, </w:t>
      </w:r>
      <w:del w:author="Adam Mahood" w:id="224" w:date="2023-12-13T21:36:32Z">
        <w:r w:rsidDel="00000000" w:rsidR="00000000" w:rsidRPr="00000000">
          <w:rPr>
            <w:rtl w:val="0"/>
          </w:rPr>
          <w:delText xml:space="preserve">and </w:delText>
        </w:r>
        <w:r w:rsidDel="00000000" w:rsidR="00000000" w:rsidRPr="00000000">
          <w:rPr>
            <w:rtl w:val="0"/>
          </w:rPr>
          <w:delText xml:space="preserve">functional </w:delText>
        </w:r>
        <w:r w:rsidDel="00000000" w:rsidR="00000000" w:rsidRPr="00000000">
          <w:rPr>
            <w:rtl w:val="0"/>
          </w:rPr>
          <w:delText xml:space="preserve">group</w:delText>
        </w:r>
      </w:del>
      <w:ins w:author="Adam Mahood" w:id="224" w:date="2023-12-13T21:36:32Z">
        <w:r w:rsidDel="00000000" w:rsidR="00000000" w:rsidRPr="00000000">
          <w:rPr>
            <w:rtl w:val="0"/>
          </w:rPr>
          <w:t xml:space="preserve"> graminoids are above the dotted lines, and non-graminoids are below</w:t>
        </w:r>
      </w:ins>
      <w:r w:rsidDel="00000000" w:rsidR="00000000" w:rsidRPr="00000000">
        <w:rPr>
          <w:rtl w:val="0"/>
        </w:rPr>
        <w:t xml:space="preserve">. Posterior distributions from each chain overlap to highlight model convergence. Vertical Dotted lines are zero. Distributions with a median closer to zero are more transparent. Species above the thick horizontal line are native. Blue is positive, red is negative. </w:t>
      </w:r>
      <w:r w:rsidDel="00000000" w:rsidR="00000000" w:rsidRPr="00000000">
        <w:rPr>
          <w:b w:val="1"/>
          <w:rtl w:val="0"/>
        </w:rPr>
        <w:t xml:space="preserve">Abbreviations:</w:t>
      </w:r>
      <w:r w:rsidDel="00000000" w:rsidR="00000000" w:rsidRPr="00000000">
        <w:rPr>
          <w:rtl w:val="0"/>
        </w:rPr>
        <w:t xml:space="preserve"> ST = soil temperature, SM = soil moisture, AT = air temperature, TWI = Topographic Wetness Index. </w:t>
      </w:r>
      <w:r w:rsidDel="00000000" w:rsidR="00000000" w:rsidRPr="00000000">
        <w:rPr>
          <w:rtl w:val="0"/>
        </w:rPr>
        <w:t xml:space="preserve">Species and species group abbreviations are </w:t>
      </w:r>
      <w:ins w:author="Adam Mahood" w:id="225" w:date="2023-12-13T21:45:52Z">
        <w:r w:rsidDel="00000000" w:rsidR="00000000" w:rsidRPr="00000000">
          <w:rPr>
            <w:rtl w:val="0"/>
          </w:rPr>
          <w:t xml:space="preserve">defined </w:t>
        </w:r>
      </w:ins>
      <w:r w:rsidDel="00000000" w:rsidR="00000000" w:rsidRPr="00000000">
        <w:rPr>
          <w:rtl w:val="0"/>
        </w:rPr>
        <w:t xml:space="preserve">in </w:t>
      </w:r>
      <w:r w:rsidDel="00000000" w:rsidR="00000000" w:rsidRPr="00000000">
        <w:rPr>
          <w:b w:val="1"/>
          <w:rtl w:val="0"/>
        </w:rPr>
        <w:t xml:space="preserve">Table S1</w:t>
      </w:r>
      <w:ins w:author="Adam Mahood" w:id="226" w:date="2023-12-13T21:41:46Z">
        <w:r w:rsidDel="00000000" w:rsidR="00000000" w:rsidRPr="00000000">
          <w:rPr>
            <w:b w:val="1"/>
            <w:rtl w:val="0"/>
          </w:rPr>
          <w:t xml:space="preserve"> </w:t>
        </w:r>
        <w:r w:rsidDel="00000000" w:rsidR="00000000" w:rsidRPr="00000000">
          <w:rPr>
            <w:b w:val="1"/>
            <w:rtl w:val="0"/>
          </w:rPr>
          <w:t xml:space="preserve">and</w:t>
        </w:r>
        <w:r w:rsidDel="00000000" w:rsidR="00000000" w:rsidRPr="00000000">
          <w:rPr>
            <w:b w:val="1"/>
            <w:rtl w:val="0"/>
          </w:rPr>
          <w:t xml:space="preserve"> Figures 5 </w:t>
        </w:r>
        <w:r w:rsidDel="00000000" w:rsidR="00000000" w:rsidRPr="00000000">
          <w:rPr>
            <w:b w:val="1"/>
            <w:rtl w:val="0"/>
          </w:rPr>
          <w:t xml:space="preserve">and </w:t>
        </w:r>
        <w:r w:rsidDel="00000000" w:rsidR="00000000" w:rsidRPr="00000000">
          <w:rPr>
            <w:b w:val="1"/>
            <w:rtl w:val="0"/>
          </w:rPr>
          <w:t xml:space="preserve">6</w:t>
        </w:r>
      </w:ins>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5"/>
        <w:rPr>
          <w:b w:val="1"/>
        </w:rPr>
      </w:pPr>
      <w:bookmarkStart w:colFirst="0" w:colLast="0" w:name="_s7skiu5n3b24" w:id="25"/>
      <w:bookmarkEnd w:id="25"/>
      <w:r w:rsidDel="00000000" w:rsidR="00000000" w:rsidRPr="00000000">
        <w:rPr>
          <w:b w:val="1"/>
          <w:rtl w:val="0"/>
          <w:rPrChange w:author="Adam Mahood" w:id="227" w:date="2023-12-13T21:46:24Z">
            <w:rPr/>
          </w:rPrChange>
        </w:rPr>
        <w:t xml:space="preserve">Figure 4</w:t>
      </w:r>
      <w:r w:rsidDel="00000000" w:rsidR="00000000" w:rsidRPr="00000000">
        <w:rPr>
          <w:rtl w:val="0"/>
        </w:rPr>
        <w:t xml:space="preserve">. Posterior distributions of parameter estimates for conditions after seeding by species. Plot arrangement is the same as in </w:t>
      </w:r>
      <w:r w:rsidDel="00000000" w:rsidR="00000000" w:rsidRPr="00000000">
        <w:rPr>
          <w:b w:val="1"/>
          <w:rtl w:val="0"/>
        </w:rPr>
        <w:t xml:space="preserve">Figure 3.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5"/>
        <w:spacing w:line="480" w:lineRule="auto"/>
        <w:rPr/>
      </w:pPr>
      <w:bookmarkStart w:colFirst="0" w:colLast="0" w:name="_97ilf9bap999" w:id="26"/>
      <w:bookmarkEnd w:id="26"/>
      <w:r w:rsidDel="00000000" w:rsidR="00000000" w:rsidRPr="00000000">
        <w:rPr>
          <w:b w:val="1"/>
          <w:rtl w:val="0"/>
        </w:rPr>
        <w:t xml:space="preserve">Figure 5</w:t>
      </w:r>
      <w:r w:rsidDel="00000000" w:rsidR="00000000" w:rsidRPr="00000000">
        <w:rPr>
          <w:rtl w:val="0"/>
        </w:rPr>
        <w:t xml:space="preserve">: Residual correlations of species occurrences.The three species at the bottom are introduced annual </w:t>
      </w:r>
      <w:r w:rsidDel="00000000" w:rsidR="00000000" w:rsidRPr="00000000">
        <w:rPr>
          <w:i w:val="1"/>
          <w:rtl w:val="0"/>
        </w:rPr>
        <w:t xml:space="preserve">Bromus</w:t>
      </w:r>
      <w:r w:rsidDel="00000000" w:rsidR="00000000" w:rsidRPr="00000000">
        <w:rPr>
          <w:rtl w:val="0"/>
        </w:rPr>
        <w:t xml:space="preserve"> spp, </w:t>
      </w:r>
      <w:r w:rsidDel="00000000" w:rsidR="00000000" w:rsidRPr="00000000">
        <w:rPr>
          <w:i w:val="1"/>
          <w:rtl w:val="0"/>
        </w:rPr>
        <w:t xml:space="preserve">Secale cereale</w:t>
      </w:r>
      <w:r w:rsidDel="00000000" w:rsidR="00000000" w:rsidRPr="00000000">
        <w:rPr>
          <w:rtl w:val="0"/>
        </w:rPr>
        <w:t xml:space="preserve"> and </w:t>
      </w:r>
      <w:r w:rsidDel="00000000" w:rsidR="00000000" w:rsidRPr="00000000">
        <w:rPr>
          <w:i w:val="1"/>
          <w:rtl w:val="0"/>
        </w:rPr>
        <w:t xml:space="preserve">Bassia scoparia</w:t>
      </w:r>
      <w:r w:rsidDel="00000000" w:rsidR="00000000" w:rsidRPr="00000000">
        <w:rPr>
          <w:rtl w:val="0"/>
        </w:rPr>
        <w:t xml:space="preserve">, a group (G1) with positive intragroup associations that appears to be negatively interacting with a group of mostly native species (G2, top right) that have positive intragroup associations. Table S1 has abbreviations.</w:t>
      </w:r>
    </w:p>
    <w:p w:rsidR="00000000" w:rsidDel="00000000" w:rsidP="00000000" w:rsidRDefault="00000000" w:rsidRPr="00000000" w14:paraId="000001E3">
      <w:pPr>
        <w:spacing w:line="480" w:lineRule="auto"/>
        <w:rPr/>
      </w:pPr>
      <w:r w:rsidDel="00000000" w:rsidR="00000000" w:rsidRPr="00000000">
        <w:rPr>
          <w:rtl w:val="0"/>
        </w:rPr>
      </w:r>
    </w:p>
    <w:p w:rsidR="00000000" w:rsidDel="00000000" w:rsidP="00000000" w:rsidRDefault="00000000" w:rsidRPr="00000000" w14:paraId="000001E4">
      <w:pPr>
        <w:pStyle w:val="Heading1"/>
        <w:spacing w:line="480" w:lineRule="auto"/>
        <w:rPr/>
      </w:pPr>
      <w:bookmarkStart w:colFirst="0" w:colLast="0" w:name="_p9bh74ogfmbt" w:id="27"/>
      <w:bookmarkEnd w:id="27"/>
      <w:r w:rsidDel="00000000" w:rsidR="00000000" w:rsidRPr="00000000">
        <w:rPr>
          <w:rtl w:val="0"/>
        </w:rPr>
        <w:t xml:space="preserve">Figures</w:t>
      </w:r>
    </w:p>
    <w:p w:rsidR="00000000" w:rsidDel="00000000" w:rsidP="00000000" w:rsidRDefault="00000000" w:rsidRPr="00000000" w14:paraId="000001E5">
      <w:pPr>
        <w:spacing w:line="480" w:lineRule="auto"/>
        <w:rPr/>
      </w:pPr>
      <w:r w:rsidDel="00000000" w:rsidR="00000000" w:rsidRPr="00000000">
        <w:rPr/>
        <w:drawing>
          <wp:inline distB="114300" distT="114300" distL="114300" distR="114300">
            <wp:extent cx="5943600" cy="3378200"/>
            <wp:effectExtent b="0" l="0" r="0" t="0"/>
            <wp:docPr id="11" name="image12.png"/>
            <a:graphic>
              <a:graphicData uri="http://schemas.openxmlformats.org/drawingml/2006/picture">
                <pic:pic>
                  <pic:nvPicPr>
                    <pic:cNvPr id="0" name="image12.png"/>
                    <pic:cNvPicPr preferRelativeResize="0"/>
                  </pic:nvPicPr>
                  <pic:blipFill>
                    <a:blip r:embed="rId47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5"/>
        <w:spacing w:line="480" w:lineRule="auto"/>
        <w:rPr>
          <w:rPrChange w:author="Adam Mahood" w:id="228" w:date="2023-09-21T23:27:27Z">
            <w:rPr/>
          </w:rPrChange>
        </w:rPr>
        <w:pPrChange w:author="Adam Mahood" w:id="0" w:date="2023-09-21T23:27:27Z">
          <w:pPr>
            <w:spacing w:line="480" w:lineRule="auto"/>
          </w:pPr>
        </w:pPrChange>
      </w:pPr>
      <w:r w:rsidDel="00000000" w:rsidR="00000000" w:rsidRPr="00000000">
        <w:rPr>
          <w:rtl w:val="0"/>
          <w:rPrChange w:author="Adam Mahood" w:id="228" w:date="2023-09-21T23:27:27Z">
            <w:rPr/>
          </w:rPrChange>
        </w:rPr>
        <w:t xml:space="preserve">Figure 1</w:t>
      </w:r>
    </w:p>
    <w:p w:rsidR="00000000" w:rsidDel="00000000" w:rsidP="00000000" w:rsidRDefault="00000000" w:rsidRPr="00000000" w14:paraId="000001E7">
      <w:pPr>
        <w:spacing w:line="480" w:lineRule="auto"/>
        <w:rPr/>
      </w:pPr>
      <w:r w:rsidDel="00000000" w:rsidR="00000000" w:rsidRPr="00000000">
        <w:rPr>
          <w:rtl w:val="0"/>
        </w:rPr>
      </w:r>
    </w:p>
    <w:p w:rsidR="00000000" w:rsidDel="00000000" w:rsidP="00000000" w:rsidRDefault="00000000" w:rsidRPr="00000000" w14:paraId="000001E8">
      <w:pPr>
        <w:spacing w:line="480" w:lineRule="auto"/>
        <w:rPr/>
      </w:pPr>
      <w:r w:rsidDel="00000000" w:rsidR="00000000" w:rsidRPr="00000000">
        <w:rPr>
          <w:rtl w:val="0"/>
        </w:rPr>
      </w:r>
    </w:p>
    <w:p w:rsidR="00000000" w:rsidDel="00000000" w:rsidP="00000000" w:rsidRDefault="00000000" w:rsidRPr="00000000" w14:paraId="000001E9">
      <w:pPr>
        <w:spacing w:line="480" w:lineRule="auto"/>
        <w:rPr/>
      </w:pPr>
      <w:r w:rsidDel="00000000" w:rsidR="00000000" w:rsidRPr="00000000">
        <w:rPr>
          <w:rtl w:val="0"/>
        </w:rPr>
      </w:r>
    </w:p>
    <w:p w:rsidR="00000000" w:rsidDel="00000000" w:rsidP="00000000" w:rsidRDefault="00000000" w:rsidRPr="00000000" w14:paraId="000001EA">
      <w:pPr>
        <w:spacing w:line="480" w:lineRule="auto"/>
        <w:rPr/>
      </w:pPr>
      <w:r w:rsidDel="00000000" w:rsidR="00000000" w:rsidRPr="00000000">
        <w:rPr>
          <w:rtl w:val="0"/>
        </w:rPr>
      </w:r>
    </w:p>
    <w:p w:rsidR="00000000" w:rsidDel="00000000" w:rsidP="00000000" w:rsidRDefault="00000000" w:rsidRPr="00000000" w14:paraId="000001EB">
      <w:pPr>
        <w:spacing w:line="480" w:lineRule="auto"/>
        <w:rPr/>
      </w:pPr>
      <w:r w:rsidDel="00000000" w:rsidR="00000000" w:rsidRPr="00000000">
        <w:rPr>
          <w:rtl w:val="0"/>
        </w:rPr>
      </w:r>
    </w:p>
    <w:p w:rsidR="00000000" w:rsidDel="00000000" w:rsidP="00000000" w:rsidRDefault="00000000" w:rsidRPr="00000000" w14:paraId="000001EC">
      <w:pPr>
        <w:spacing w:line="480" w:lineRule="auto"/>
        <w:rPr/>
      </w:pPr>
      <w:r w:rsidDel="00000000" w:rsidR="00000000" w:rsidRPr="00000000">
        <w:rPr>
          <w:rtl w:val="0"/>
        </w:rPr>
      </w:r>
    </w:p>
    <w:p w:rsidR="00000000" w:rsidDel="00000000" w:rsidP="00000000" w:rsidRDefault="00000000" w:rsidRPr="00000000" w14:paraId="000001ED">
      <w:pPr>
        <w:spacing w:line="480" w:lineRule="auto"/>
        <w:rPr/>
      </w:pPr>
      <w:r w:rsidDel="00000000" w:rsidR="00000000" w:rsidRPr="00000000">
        <w:rPr/>
        <w:drawing>
          <wp:inline distB="114300" distT="114300" distL="114300" distR="114300">
            <wp:extent cx="5943600" cy="1981200"/>
            <wp:effectExtent b="12700" l="12700" r="12700" t="12700"/>
            <wp:docPr id="3" name="image2.png"/>
            <a:graphic>
              <a:graphicData uri="http://schemas.openxmlformats.org/drawingml/2006/picture">
                <pic:pic>
                  <pic:nvPicPr>
                    <pic:cNvPr id="0" name="image2.png"/>
                    <pic:cNvPicPr preferRelativeResize="0"/>
                  </pic:nvPicPr>
                  <pic:blipFill>
                    <a:blip r:embed="rId473"/>
                    <a:srcRect b="24" l="0" r="0" t="24"/>
                    <a:stretch>
                      <a:fillRect/>
                    </a:stretch>
                  </pic:blipFill>
                  <pic:spPr>
                    <a:xfrm>
                      <a:off x="0" y="0"/>
                      <a:ext cx="5943600"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E">
      <w:pPr>
        <w:pStyle w:val="Heading5"/>
        <w:spacing w:line="480" w:lineRule="auto"/>
        <w:rPr>
          <w:rPrChange w:author="Adam Mahood" w:id="229" w:date="2023-09-21T23:27:48Z">
            <w:rPr/>
          </w:rPrChange>
        </w:rPr>
        <w:pPrChange w:author="Adam Mahood" w:id="0" w:date="2023-09-21T23:27:48Z">
          <w:pPr>
            <w:spacing w:line="480" w:lineRule="auto"/>
          </w:pPr>
        </w:pPrChange>
      </w:pPr>
      <w:r w:rsidDel="00000000" w:rsidR="00000000" w:rsidRPr="00000000">
        <w:rPr>
          <w:rtl w:val="0"/>
          <w:rPrChange w:author="Adam Mahood" w:id="229" w:date="2023-09-21T23:27:48Z">
            <w:rPr/>
          </w:rPrChange>
        </w:rPr>
        <w:t xml:space="preserve">Figure 2</w:t>
      </w:r>
    </w:p>
    <w:p w:rsidR="00000000" w:rsidDel="00000000" w:rsidP="00000000" w:rsidRDefault="00000000" w:rsidRPr="00000000" w14:paraId="000001EF">
      <w:pPr>
        <w:spacing w:line="480" w:lineRule="auto"/>
        <w:rPr/>
      </w:pPr>
      <w:r w:rsidDel="00000000" w:rsidR="00000000" w:rsidRPr="00000000">
        <w:rPr>
          <w:rtl w:val="0"/>
        </w:rPr>
      </w:r>
    </w:p>
    <w:p w:rsidR="00000000" w:rsidDel="00000000" w:rsidP="00000000" w:rsidRDefault="00000000" w:rsidRPr="00000000" w14:paraId="000001F0">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F1">
      <w:pPr>
        <w:spacing w:line="480" w:lineRule="auto"/>
        <w:rPr/>
      </w:pPr>
      <w:r w:rsidDel="00000000" w:rsidR="00000000" w:rsidRPr="00000000">
        <w:rPr/>
        <w:drawing>
          <wp:inline distB="114300" distT="114300" distL="114300" distR="114300">
            <wp:extent cx="5943600" cy="2971800"/>
            <wp:effectExtent b="0" l="0" r="0" t="0"/>
            <wp:docPr id="10" name="image11.png"/>
            <a:graphic>
              <a:graphicData uri="http://schemas.openxmlformats.org/drawingml/2006/picture">
                <pic:pic>
                  <pic:nvPicPr>
                    <pic:cNvPr id="0" name="image11.png"/>
                    <pic:cNvPicPr preferRelativeResize="0"/>
                  </pic:nvPicPr>
                  <pic:blipFill>
                    <a:blip r:embed="rId47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5"/>
        <w:spacing w:line="480" w:lineRule="auto"/>
        <w:rPr/>
      </w:pPr>
      <w:bookmarkStart w:colFirst="0" w:colLast="0" w:name="_549zsrupl1ca" w:id="28"/>
      <w:bookmarkEnd w:id="28"/>
      <w:r w:rsidDel="00000000" w:rsidR="00000000" w:rsidRPr="00000000">
        <w:rPr>
          <w:rtl w:val="0"/>
        </w:rPr>
        <w:t xml:space="preserve">Figure 3</w:t>
      </w:r>
    </w:p>
    <w:p w:rsidR="00000000" w:rsidDel="00000000" w:rsidP="00000000" w:rsidRDefault="00000000" w:rsidRPr="00000000" w14:paraId="000001F3">
      <w:pPr>
        <w:spacing w:line="480" w:lineRule="auto"/>
        <w:rPr/>
      </w:pPr>
      <w:r w:rsidDel="00000000" w:rsidR="00000000" w:rsidRPr="00000000">
        <w:rPr>
          <w:rtl w:val="0"/>
        </w:rPr>
      </w:r>
    </w:p>
    <w:p w:rsidR="00000000" w:rsidDel="00000000" w:rsidP="00000000" w:rsidRDefault="00000000" w:rsidRPr="00000000" w14:paraId="000001F4">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F5">
      <w:pPr>
        <w:spacing w:line="480" w:lineRule="auto"/>
        <w:rPr/>
      </w:pPr>
      <w:commentRangeStart w:id="6"/>
      <w:r w:rsidDel="00000000" w:rsidR="00000000" w:rsidRPr="00000000">
        <w:rPr/>
        <w:drawing>
          <wp:inline distB="114300" distT="114300" distL="114300" distR="114300">
            <wp:extent cx="5943600" cy="3568700"/>
            <wp:effectExtent b="0" l="0" r="0" t="0"/>
            <wp:docPr id="13" name="image5.png"/>
            <a:graphic>
              <a:graphicData uri="http://schemas.openxmlformats.org/drawingml/2006/picture">
                <pic:pic>
                  <pic:nvPicPr>
                    <pic:cNvPr id="0" name="image5.png"/>
                    <pic:cNvPicPr preferRelativeResize="0"/>
                  </pic:nvPicPr>
                  <pic:blipFill>
                    <a:blip r:embed="rId475"/>
                    <a:srcRect b="0" l="27" r="27" t="0"/>
                    <a:stretch>
                      <a:fillRect/>
                    </a:stretch>
                  </pic:blipFill>
                  <pic:spPr>
                    <a:xfrm>
                      <a:off x="0" y="0"/>
                      <a:ext cx="5943600" cy="35687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F6">
      <w:pPr>
        <w:pStyle w:val="Heading5"/>
        <w:spacing w:line="480" w:lineRule="auto"/>
        <w:rPr/>
      </w:pPr>
      <w:bookmarkStart w:colFirst="0" w:colLast="0" w:name="_c79kyzudjeeg" w:id="29"/>
      <w:bookmarkEnd w:id="29"/>
      <w:r w:rsidDel="00000000" w:rsidR="00000000" w:rsidRPr="00000000">
        <w:rPr>
          <w:rtl w:val="0"/>
        </w:rPr>
        <w:t xml:space="preserve">Figure 4</w:t>
      </w:r>
    </w:p>
    <w:p w:rsidR="00000000" w:rsidDel="00000000" w:rsidP="00000000" w:rsidRDefault="00000000" w:rsidRPr="00000000" w14:paraId="000001F7">
      <w:pPr>
        <w:spacing w:line="480" w:lineRule="auto"/>
        <w:rPr/>
      </w:pPr>
      <w:r w:rsidDel="00000000" w:rsidR="00000000" w:rsidRPr="00000000">
        <w:rPr>
          <w:rtl w:val="0"/>
        </w:rPr>
      </w:r>
    </w:p>
    <w:p w:rsidR="00000000" w:rsidDel="00000000" w:rsidP="00000000" w:rsidRDefault="00000000" w:rsidRPr="00000000" w14:paraId="000001F8">
      <w:pPr>
        <w:pStyle w:val="Heading5"/>
        <w:spacing w:line="480" w:lineRule="auto"/>
        <w:rPr/>
      </w:pPr>
      <w:bookmarkStart w:colFirst="0" w:colLast="0" w:name="_dqntw0zbacj0" w:id="30"/>
      <w:bookmarkEnd w:id="30"/>
      <w:r w:rsidDel="00000000" w:rsidR="00000000" w:rsidRPr="00000000">
        <w:rPr/>
        <w:drawing>
          <wp:inline distB="114300" distT="114300" distL="114300" distR="114300">
            <wp:extent cx="5943600" cy="5943600"/>
            <wp:effectExtent b="0" l="0" r="0" t="0"/>
            <wp:docPr id="7" name="image10.png"/>
            <a:graphic>
              <a:graphicData uri="http://schemas.openxmlformats.org/drawingml/2006/picture">
                <pic:pic>
                  <pic:nvPicPr>
                    <pic:cNvPr id="0" name="image10.png"/>
                    <pic:cNvPicPr preferRelativeResize="0"/>
                  </pic:nvPicPr>
                  <pic:blipFill>
                    <a:blip r:embed="rId476"/>
                    <a:srcRect b="0" l="0" r="0" t="0"/>
                    <a:stretch>
                      <a:fillRect/>
                    </a:stretch>
                  </pic:blipFill>
                  <pic:spPr>
                    <a:xfrm>
                      <a:off x="0" y="0"/>
                      <a:ext cx="5943600" cy="5943600"/>
                    </a:xfrm>
                    <a:prstGeom prst="rect"/>
                    <a:ln/>
                  </pic:spPr>
                </pic:pic>
              </a:graphicData>
            </a:graphic>
          </wp:inline>
        </w:drawing>
      </w:r>
      <w:r w:rsidDel="00000000" w:rsidR="00000000" w:rsidRPr="00000000">
        <w:rPr>
          <w:rtl w:val="0"/>
        </w:rPr>
        <w:t xml:space="preserve">Figure 5</w:t>
      </w:r>
    </w:p>
    <w:p w:rsidR="00000000" w:rsidDel="00000000" w:rsidP="00000000" w:rsidRDefault="00000000" w:rsidRPr="00000000" w14:paraId="000001F9">
      <w:pPr>
        <w:pStyle w:val="Heading1"/>
        <w:spacing w:line="480" w:lineRule="auto"/>
        <w:rPr/>
      </w:pPr>
      <w:bookmarkStart w:colFirst="0" w:colLast="0" w:name="_lvpxnuz5vart" w:id="31"/>
      <w:bookmarkEnd w:id="31"/>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1"/>
        <w:spacing w:line="480" w:lineRule="auto"/>
        <w:rPr/>
      </w:pPr>
      <w:bookmarkStart w:colFirst="0" w:colLast="0" w:name="_fw4j8gy1h0o8" w:id="32"/>
      <w:bookmarkEnd w:id="32"/>
      <w:r w:rsidDel="00000000" w:rsidR="00000000" w:rsidRPr="00000000">
        <w:rPr>
          <w:rtl w:val="0"/>
        </w:rPr>
        <w:t xml:space="preserve">Supplementary Figures and Tables</w:t>
      </w:r>
    </w:p>
    <w:p w:rsidR="00000000" w:rsidDel="00000000" w:rsidP="00000000" w:rsidRDefault="00000000" w:rsidRPr="00000000" w14:paraId="000001FB">
      <w:pPr>
        <w:spacing w:line="480" w:lineRule="auto"/>
        <w:rPr/>
      </w:pPr>
      <w:del w:author="Adam Mahood" w:id="230" w:date="2023-09-22T20:16:49Z">
        <w:r w:rsidDel="00000000" w:rsidR="00000000" w:rsidRPr="00000000">
          <w:rPr/>
          <w:drawing>
            <wp:inline distB="114300" distT="114300" distL="114300" distR="114300">
              <wp:extent cx="5948363" cy="2927270"/>
              <wp:effectExtent b="12700" l="12700" r="12700" t="12700"/>
              <wp:docPr id="9" name="image6.png"/>
              <a:graphic>
                <a:graphicData uri="http://schemas.openxmlformats.org/drawingml/2006/picture">
                  <pic:pic>
                    <pic:nvPicPr>
                      <pic:cNvPr id="0" name="image6.png"/>
                      <pic:cNvPicPr preferRelativeResize="0"/>
                    </pic:nvPicPr>
                    <pic:blipFill>
                      <a:blip r:embed="rId477"/>
                      <a:srcRect b="0" l="0" r="-1602" t="0"/>
                      <a:stretch>
                        <a:fillRect/>
                      </a:stretch>
                    </pic:blipFill>
                    <pic:spPr>
                      <a:xfrm>
                        <a:off x="0" y="0"/>
                        <a:ext cx="5948363" cy="2927270"/>
                      </a:xfrm>
                      <a:prstGeom prst="rect"/>
                      <a:ln w="12700">
                        <a:solidFill>
                          <a:srgbClr val="000000"/>
                        </a:solidFill>
                        <a:prstDash val="solid"/>
                      </a:ln>
                    </pic:spPr>
                  </pic:pic>
                </a:graphicData>
              </a:graphic>
            </wp:inline>
          </w:drawing>
        </w:r>
      </w:del>
      <w:r w:rsidDel="00000000" w:rsidR="00000000" w:rsidRPr="00000000">
        <w:rPr>
          <w:rtl w:val="0"/>
        </w:rPr>
      </w:r>
    </w:p>
    <w:p w:rsidR="00000000" w:rsidDel="00000000" w:rsidP="00000000" w:rsidRDefault="00000000" w:rsidRPr="00000000" w14:paraId="000001FC">
      <w:pPr>
        <w:spacing w:line="480" w:lineRule="auto"/>
        <w:rPr/>
      </w:pPr>
      <w:ins w:author="Adam Mahood" w:id="231" w:date="2023-09-22T20:17:05Z">
        <w:r w:rsidDel="00000000" w:rsidR="00000000" w:rsidRPr="00000000">
          <w:rPr/>
          <w:drawing>
            <wp:inline distB="114300" distT="114300" distL="114300" distR="114300">
              <wp:extent cx="5943600" cy="4203700"/>
              <wp:effectExtent b="0" l="0" r="0" t="0"/>
              <wp:docPr id="4" name="image13.png"/>
              <a:graphic>
                <a:graphicData uri="http://schemas.openxmlformats.org/drawingml/2006/picture">
                  <pic:pic>
                    <pic:nvPicPr>
                      <pic:cNvPr id="0" name="image13.png"/>
                      <pic:cNvPicPr preferRelativeResize="0"/>
                    </pic:nvPicPr>
                    <pic:blipFill>
                      <a:blip r:embed="rId478"/>
                      <a:srcRect b="0" l="0" r="0" t="0"/>
                      <a:stretch>
                        <a:fillRect/>
                      </a:stretch>
                    </pic:blipFill>
                    <pic:spPr>
                      <a:xfrm>
                        <a:off x="0" y="0"/>
                        <a:ext cx="5943600" cy="4203700"/>
                      </a:xfrm>
                      <a:prstGeom prst="rect"/>
                      <a:ln/>
                    </pic:spPr>
                  </pic:pic>
                </a:graphicData>
              </a:graphic>
            </wp:inline>
          </w:drawing>
        </w:r>
      </w:ins>
      <w:r w:rsidDel="00000000" w:rsidR="00000000" w:rsidRPr="00000000">
        <w:rPr>
          <w:rtl w:val="0"/>
        </w:rPr>
      </w:r>
    </w:p>
    <w:p w:rsidR="00000000" w:rsidDel="00000000" w:rsidP="00000000" w:rsidRDefault="00000000" w:rsidRPr="00000000" w14:paraId="000001FD">
      <w:pPr>
        <w:pStyle w:val="Heading5"/>
        <w:spacing w:line="480" w:lineRule="auto"/>
        <w:rPr/>
      </w:pPr>
      <w:bookmarkStart w:colFirst="0" w:colLast="0" w:name="_9yyk8y2mihhj" w:id="33"/>
      <w:bookmarkEnd w:id="33"/>
      <w:r w:rsidDel="00000000" w:rsidR="00000000" w:rsidRPr="00000000">
        <w:rPr>
          <w:b w:val="1"/>
          <w:rtl w:val="0"/>
        </w:rPr>
        <w:t xml:space="preserve">Figure S1</w:t>
      </w:r>
      <w:r w:rsidDel="00000000" w:rsidR="00000000" w:rsidRPr="00000000">
        <w:rPr>
          <w:rtl w:val="0"/>
        </w:rPr>
        <w:t xml:space="preserve">.</w:t>
      </w:r>
      <w:ins w:author="Adam Mahood" w:id="232" w:date="2023-09-22T20:17:18Z">
        <w:r w:rsidDel="00000000" w:rsidR="00000000" w:rsidRPr="00000000">
          <w:rPr>
            <w:rtl w:val="0"/>
          </w:rPr>
          <w:t xml:space="preserve"> The study site. The background is a 5m digital elevation model, stars indicate the locations of soil temperature and moisture probes, dots indicate the location of 2022 botany plots, and the shaded areas indicate the year that the CRP seeding application was conducted. Probe locations were chosen to represent the range of topographic complexity while also allowing for the comparison of the effect of management. </w:t>
        </w:r>
      </w:ins>
      <w:del w:author="Adam Mahood" w:id="232" w:date="2023-09-22T20:17:18Z">
        <w:r w:rsidDel="00000000" w:rsidR="00000000" w:rsidRPr="00000000">
          <w:rPr>
            <w:rtl w:val="0"/>
          </w:rPr>
          <w:delText xml:space="preserve"> One of the surfaces created by spatial process </w:delText>
        </w:r>
      </w:del>
      <w:ins w:author="Adam Mahood" w:id="233" w:date="2023-09-22T19:23:37Z">
        <w:del w:author="Adam Mahood" w:id="232" w:date="2023-09-22T20:17:18Z">
          <w:r w:rsidDel="00000000" w:rsidR="00000000" w:rsidRPr="00000000">
            <w:rPr>
              <w:rtl w:val="0"/>
            </w:rPr>
            <w:delText xml:space="preserve">modeling</w:delText>
          </w:r>
        </w:del>
      </w:ins>
      <w:del w:author="Adam Mahood" w:id="232" w:date="2023-09-22T20:17:18Z">
        <w:r w:rsidDel="00000000" w:rsidR="00000000" w:rsidRPr="00000000">
          <w:rPr>
            <w:rtl w:val="0"/>
          </w:rPr>
          <w:delText xml:space="preserve">modelling</w:delText>
        </w:r>
        <w:r w:rsidDel="00000000" w:rsidR="00000000" w:rsidRPr="00000000">
          <w:rPr>
            <w:rtl w:val="0"/>
          </w:rPr>
          <w:delText xml:space="preserve">. Blue dots indicate the Sentek sensor locations. Figures for all surfaces used in the analysis, along with the code and data to recreate them, are available in the GitHub repository</w:delText>
        </w:r>
      </w:del>
      <w:r w:rsidDel="00000000" w:rsidR="00000000" w:rsidRPr="00000000">
        <w:rPr>
          <w:rtl w:val="0"/>
        </w:rPr>
        <w:t xml:space="preserve">.</w:t>
      </w:r>
    </w:p>
    <w:p w:rsidR="00000000" w:rsidDel="00000000" w:rsidP="00000000" w:rsidRDefault="00000000" w:rsidRPr="00000000" w14:paraId="000001FE">
      <w:pPr>
        <w:spacing w:line="480" w:lineRule="auto"/>
        <w:rPr/>
      </w:pPr>
      <w:r w:rsidDel="00000000" w:rsidR="00000000" w:rsidRPr="00000000">
        <w:rPr>
          <w:rtl w:val="0"/>
        </w:rPr>
      </w:r>
    </w:p>
    <w:p w:rsidR="00000000" w:rsidDel="00000000" w:rsidP="00000000" w:rsidRDefault="00000000" w:rsidRPr="00000000" w14:paraId="000001FF">
      <w:pPr>
        <w:spacing w:line="480" w:lineRule="auto"/>
        <w:rPr/>
      </w:pPr>
      <w:del w:author="Adam Mahood" w:id="234" w:date="2023-09-28T19:23:24Z">
        <w:r w:rsidDel="00000000" w:rsidR="00000000" w:rsidRPr="00000000">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479"/>
                      <a:srcRect b="0" l="0" r="0" t="0"/>
                      <a:stretch>
                        <a:fillRect/>
                      </a:stretch>
                    </pic:blipFill>
                    <pic:spPr>
                      <a:xfrm>
                        <a:off x="0" y="0"/>
                        <a:ext cx="5943600" cy="5943600"/>
                      </a:xfrm>
                      <a:prstGeom prst="rect"/>
                      <a:ln/>
                    </pic:spPr>
                  </pic:pic>
                </a:graphicData>
              </a:graphic>
            </wp:inline>
          </w:drawing>
        </w:r>
      </w:del>
      <w:r w:rsidDel="00000000" w:rsidR="00000000" w:rsidRPr="00000000">
        <w:rPr>
          <w:rtl w:val="0"/>
        </w:rPr>
      </w:r>
    </w:p>
    <w:p w:rsidR="00000000" w:rsidDel="00000000" w:rsidP="00000000" w:rsidRDefault="00000000" w:rsidRPr="00000000" w14:paraId="00000200">
      <w:pPr>
        <w:pStyle w:val="Heading5"/>
        <w:spacing w:line="480" w:lineRule="auto"/>
        <w:rPr>
          <w:ins w:author="Adam Mahood" w:id="235" w:date="2023-09-28T19:23:27Z"/>
        </w:rPr>
      </w:pPr>
      <w:ins w:author="Adam Mahood" w:id="235" w:date="2023-09-28T19:23:27Z">
        <w:bookmarkStart w:colFirst="0" w:colLast="0" w:name="_ofmljr8ouvus" w:id="34"/>
        <w:bookmarkEnd w:id="34"/>
        <w:r w:rsidDel="00000000" w:rsidR="00000000" w:rsidRPr="00000000">
          <w:rPr/>
          <w:drawing>
            <wp:inline distB="114300" distT="114300" distL="114300" distR="114300">
              <wp:extent cx="5943600" cy="5943600"/>
              <wp:effectExtent b="0" l="0" r="0" t="0"/>
              <wp:docPr id="2" name="image3.png"/>
              <a:graphic>
                <a:graphicData uri="http://schemas.openxmlformats.org/drawingml/2006/picture">
                  <pic:pic>
                    <pic:nvPicPr>
                      <pic:cNvPr id="0" name="image3.png"/>
                      <pic:cNvPicPr preferRelativeResize="0"/>
                    </pic:nvPicPr>
                    <pic:blipFill>
                      <a:blip r:embed="rId480"/>
                      <a:srcRect b="0" l="0" r="0" t="0"/>
                      <a:stretch>
                        <a:fillRect/>
                      </a:stretch>
                    </pic:blipFill>
                    <pic:spPr>
                      <a:xfrm>
                        <a:off x="0" y="0"/>
                        <a:ext cx="5943600" cy="5943600"/>
                      </a:xfrm>
                      <a:prstGeom prst="rect"/>
                      <a:ln/>
                    </pic:spPr>
                  </pic:pic>
                </a:graphicData>
              </a:graphic>
            </wp:inline>
          </w:drawing>
        </w:r>
        <w:r w:rsidDel="00000000" w:rsidR="00000000" w:rsidRPr="00000000">
          <w:rPr>
            <w:rtl w:val="0"/>
          </w:rPr>
        </w:r>
      </w:ins>
    </w:p>
    <w:p w:rsidR="00000000" w:rsidDel="00000000" w:rsidP="00000000" w:rsidRDefault="00000000" w:rsidRPr="00000000" w14:paraId="00000201">
      <w:pPr>
        <w:pStyle w:val="Heading5"/>
        <w:spacing w:line="480" w:lineRule="auto"/>
        <w:rPr>
          <w:del w:author="Adam Mahood" w:id="237" w:date="2023-11-22T22:59:09Z"/>
        </w:rPr>
      </w:pPr>
      <w:r w:rsidDel="00000000" w:rsidR="00000000" w:rsidRPr="00000000">
        <w:rPr>
          <w:b w:val="1"/>
          <w:rtl w:val="0"/>
        </w:rPr>
        <w:t xml:space="preserve">Figure S2.</w:t>
      </w:r>
      <w:r w:rsidDel="00000000" w:rsidR="00000000" w:rsidRPr="00000000">
        <w:rPr>
          <w:rtl w:val="0"/>
        </w:rPr>
        <w:t xml:space="preserve"> Species prevalence. Prevalence (number of plots in which a species was encountered) for each plant species encountered across the study site</w:t>
      </w:r>
      <w:ins w:author="Adam Mahood" w:id="236" w:date="2023-11-22T22:59:15Z">
        <w:r w:rsidDel="00000000" w:rsidR="00000000" w:rsidRPr="00000000">
          <w:rPr>
            <w:rtl w:val="0"/>
          </w:rPr>
          <w:t xml:space="preserve"> for native species (a) and introduced species (b)</w:t>
        </w:r>
      </w:ins>
      <w:r w:rsidDel="00000000" w:rsidR="00000000" w:rsidRPr="00000000">
        <w:rPr>
          <w:rtl w:val="0"/>
        </w:rPr>
        <w:t xml:space="preserve">. </w:t>
      </w:r>
      <w:del w:author="Adam Mahood" w:id="237" w:date="2023-11-22T22:59:09Z">
        <w:bookmarkStart w:colFirst="0" w:colLast="0" w:name="_lrhegwokoro" w:id="35"/>
        <w:bookmarkEnd w:id="35"/>
        <w:r w:rsidDel="00000000" w:rsidR="00000000" w:rsidRPr="00000000">
          <w:rPr>
            <w:rtl w:val="0"/>
          </w:rPr>
          <w:delText xml:space="preserve">Abbreviations: N = native, A = annual, P = perennial, D = dicot, G = graminoid, I = introduced.</w:delText>
        </w:r>
      </w:del>
    </w:p>
    <w:p w:rsidR="00000000" w:rsidDel="00000000" w:rsidP="00000000" w:rsidRDefault="00000000" w:rsidRPr="00000000" w14:paraId="00000202">
      <w:pPr>
        <w:pStyle w:val="Heading5"/>
        <w:spacing w:line="480" w:lineRule="auto"/>
        <w:rPr/>
        <w:pPrChange w:author="Adam Mahood" w:id="0" w:date="2023-11-22T22:59:09Z">
          <w:pPr>
            <w:spacing w:line="480" w:lineRule="auto"/>
          </w:pPr>
        </w:pPrChange>
      </w:pPr>
      <w:r w:rsidDel="00000000" w:rsidR="00000000" w:rsidRPr="00000000">
        <w:rPr>
          <w:rtl w:val="0"/>
        </w:rPr>
      </w:r>
    </w:p>
    <w:p w:rsidR="00000000" w:rsidDel="00000000" w:rsidP="00000000" w:rsidRDefault="00000000" w:rsidRPr="00000000" w14:paraId="00000203">
      <w:pPr>
        <w:spacing w:line="480" w:lineRule="auto"/>
        <w:rPr/>
      </w:pPr>
      <w:r w:rsidDel="00000000" w:rsidR="00000000" w:rsidRPr="00000000">
        <w:rPr/>
        <w:drawing>
          <wp:inline distB="114300" distT="114300" distL="114300" distR="114300">
            <wp:extent cx="5943600" cy="5943600"/>
            <wp:effectExtent b="0" l="0" r="0" t="0"/>
            <wp:docPr id="12" name="image9.png"/>
            <a:graphic>
              <a:graphicData uri="http://schemas.openxmlformats.org/drawingml/2006/picture">
                <pic:pic>
                  <pic:nvPicPr>
                    <pic:cNvPr id="0" name="image9.png"/>
                    <pic:cNvPicPr preferRelativeResize="0"/>
                  </pic:nvPicPr>
                  <pic:blipFill>
                    <a:blip r:embed="rId48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5"/>
        <w:spacing w:line="480" w:lineRule="auto"/>
        <w:rPr/>
      </w:pPr>
      <w:bookmarkStart w:colFirst="0" w:colLast="0" w:name="_5uo9hfu7kx3c" w:id="36"/>
      <w:bookmarkEnd w:id="36"/>
      <w:r w:rsidDel="00000000" w:rsidR="00000000" w:rsidRPr="00000000">
        <w:rPr>
          <w:b w:val="1"/>
          <w:rtl w:val="0"/>
        </w:rPr>
        <w:t xml:space="preserve">FIgure S3:</w:t>
      </w:r>
      <w:r w:rsidDel="00000000" w:rsidR="00000000" w:rsidRPr="00000000">
        <w:rPr>
          <w:rtl w:val="0"/>
        </w:rPr>
        <w:t xml:space="preserve"> Model convergence diagnostics. The potential scale reduction factor (PSRF) measures the convergence among chains, and being closer 1.0 is ideal</w:t>
      </w:r>
      <w:ins w:author="Adam Mahood" w:id="239" w:date="2023-09-21T22:54:39Z">
        <w:r w:rsidDel="00000000" w:rsidR="00000000" w:rsidRPr="00000000">
          <w:rPr>
            <w:rtl w:val="0"/>
          </w:rPr>
          <w:t xml:space="preserve">. The vertical red dashed line lies at 1.001, a sensible target for most values to be less than</w:t>
        </w:r>
      </w:ins>
      <w:r w:rsidDel="00000000" w:rsidR="00000000" w:rsidRPr="00000000">
        <w:rPr>
          <w:rtl w:val="0"/>
        </w:rPr>
        <w:t xml:space="preserve">. Effective sample size (ESS) measures autocorrelation between successive iterations within each chain, and higher values are better. Ideally ESS matches the number of posterior samples</w:t>
      </w:r>
      <w:ins w:author="Adam Mahood" w:id="240" w:date="2023-09-21T22:55:31Z">
        <w:r w:rsidDel="00000000" w:rsidR="00000000" w:rsidRPr="00000000">
          <w:rPr>
            <w:rtl w:val="0"/>
          </w:rPr>
          <w:t xml:space="preserve"> (indicated by the vertical red dashed line)</w:t>
        </w:r>
      </w:ins>
      <w:r w:rsidDel="00000000" w:rsidR="00000000" w:rsidRPr="00000000">
        <w:rPr>
          <w:rtl w:val="0"/>
        </w:rPr>
        <w:t xml:space="preserve">, but that is not fully necessary. Beta</w:t>
      </w:r>
      <w:ins w:author="Adam Mahood" w:id="241" w:date="2023-09-21T22:56:31Z">
        <w:r w:rsidDel="00000000" w:rsidR="00000000" w:rsidRPr="00000000">
          <w:rPr>
            <w:rtl w:val="0"/>
          </w:rPr>
          <w:t xml:space="preserve">s are</w:t>
        </w:r>
      </w:ins>
      <w:del w:author="Adam Mahood" w:id="241" w:date="2023-09-21T22:56:31Z">
        <w:r w:rsidDel="00000000" w:rsidR="00000000" w:rsidRPr="00000000">
          <w:rPr>
            <w:rtl w:val="0"/>
          </w:rPr>
          <w:delText xml:space="preserve"> is</w:delText>
        </w:r>
      </w:del>
      <w:r w:rsidDel="00000000" w:rsidR="00000000" w:rsidRPr="00000000">
        <w:rPr>
          <w:rtl w:val="0"/>
        </w:rPr>
        <w:t xml:space="preserve"> the parameters for environmental filters, gammas are the parameters for the traits, and omega</w:t>
      </w:r>
      <w:ins w:author="Adam Mahood" w:id="242" w:date="2023-09-21T22:56:37Z">
        <w:r w:rsidDel="00000000" w:rsidR="00000000" w:rsidRPr="00000000">
          <w:rPr>
            <w:rtl w:val="0"/>
          </w:rPr>
          <w:t xml:space="preserve">s</w:t>
        </w:r>
      </w:ins>
      <w:r w:rsidDel="00000000" w:rsidR="00000000" w:rsidRPr="00000000">
        <w:rPr>
          <w:rtl w:val="0"/>
        </w:rPr>
        <w:t xml:space="preserve"> </w:t>
      </w:r>
      <w:ins w:author="Adam Mahood" w:id="243" w:date="2023-09-21T22:56:39Z">
        <w:r w:rsidDel="00000000" w:rsidR="00000000" w:rsidRPr="00000000">
          <w:rPr>
            <w:rtl w:val="0"/>
          </w:rPr>
          <w:t xml:space="preserve">are</w:t>
        </w:r>
      </w:ins>
      <w:del w:author="Adam Mahood" w:id="243" w:date="2023-09-21T22:56:39Z">
        <w:r w:rsidDel="00000000" w:rsidR="00000000" w:rsidRPr="00000000">
          <w:rPr>
            <w:rtl w:val="0"/>
          </w:rPr>
          <w:delText xml:space="preserve">is</w:delText>
        </w:r>
      </w:del>
      <w:r w:rsidDel="00000000" w:rsidR="00000000" w:rsidRPr="00000000">
        <w:rPr>
          <w:rtl w:val="0"/>
        </w:rPr>
        <w:t xml:space="preserve"> the parameters for the species associations.</w:t>
      </w:r>
    </w:p>
    <w:p w:rsidR="00000000" w:rsidDel="00000000" w:rsidP="00000000" w:rsidRDefault="00000000" w:rsidRPr="00000000" w14:paraId="00000205">
      <w:pPr>
        <w:spacing w:line="480" w:lineRule="auto"/>
        <w:rPr/>
      </w:pPr>
      <w:r w:rsidDel="00000000" w:rsidR="00000000" w:rsidRPr="00000000">
        <w:rPr>
          <w:rtl w:val="0"/>
        </w:rPr>
      </w:r>
    </w:p>
    <w:p w:rsidR="00000000" w:rsidDel="00000000" w:rsidP="00000000" w:rsidRDefault="00000000" w:rsidRPr="00000000" w14:paraId="00000206">
      <w:pPr>
        <w:spacing w:line="480" w:lineRule="auto"/>
        <w:rPr/>
      </w:pPr>
      <w:r w:rsidDel="00000000" w:rsidR="00000000" w:rsidRPr="00000000">
        <w:rPr/>
        <w:drawing>
          <wp:inline distB="114300" distT="114300" distL="114300" distR="114300">
            <wp:extent cx="3240881" cy="3240881"/>
            <wp:effectExtent b="0" l="0" r="0" t="0"/>
            <wp:docPr id="8" name="image7.png"/>
            <a:graphic>
              <a:graphicData uri="http://schemas.openxmlformats.org/drawingml/2006/picture">
                <pic:pic>
                  <pic:nvPicPr>
                    <pic:cNvPr id="0" name="image7.png"/>
                    <pic:cNvPicPr preferRelativeResize="0"/>
                  </pic:nvPicPr>
                  <pic:blipFill>
                    <a:blip r:embed="rId482"/>
                    <a:srcRect b="0" l="0" r="0" t="0"/>
                    <a:stretch>
                      <a:fillRect/>
                    </a:stretch>
                  </pic:blipFill>
                  <pic:spPr>
                    <a:xfrm>
                      <a:off x="0" y="0"/>
                      <a:ext cx="3240881" cy="3240881"/>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5"/>
        <w:spacing w:line="480" w:lineRule="auto"/>
        <w:rPr/>
      </w:pPr>
      <w:bookmarkStart w:colFirst="0" w:colLast="0" w:name="_ppxjyxbsz0k3" w:id="37"/>
      <w:bookmarkEnd w:id="37"/>
      <w:r w:rsidDel="00000000" w:rsidR="00000000" w:rsidRPr="00000000">
        <w:rPr>
          <w:b w:val="1"/>
          <w:rtl w:val="0"/>
        </w:rPr>
        <w:t xml:space="preserve">Figure S4:</w:t>
      </w:r>
      <w:r w:rsidDel="00000000" w:rsidR="00000000" w:rsidRPr="00000000">
        <w:rPr>
          <w:rtl w:val="0"/>
        </w:rPr>
        <w:t xml:space="preserve"> R2 values for each species or species group.</w:t>
      </w:r>
    </w:p>
    <w:p w:rsidR="00000000" w:rsidDel="00000000" w:rsidP="00000000" w:rsidRDefault="00000000" w:rsidRPr="00000000" w14:paraId="00000208">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5"/>
        <w:spacing w:line="480" w:lineRule="auto"/>
        <w:rPr/>
      </w:pPr>
      <w:bookmarkStart w:colFirst="0" w:colLast="0" w:name="_g1bcuoyg8w" w:id="38"/>
      <w:bookmarkEnd w:id="38"/>
      <w:r w:rsidDel="00000000" w:rsidR="00000000" w:rsidRPr="00000000">
        <w:rPr/>
        <w:drawing>
          <wp:inline distB="114300" distT="114300" distL="114300" distR="114300">
            <wp:extent cx="5005388" cy="5005388"/>
            <wp:effectExtent b="0" l="0" r="0" t="0"/>
            <wp:docPr id="6" name="image4.png"/>
            <a:graphic>
              <a:graphicData uri="http://schemas.openxmlformats.org/drawingml/2006/picture">
                <pic:pic>
                  <pic:nvPicPr>
                    <pic:cNvPr id="0" name="image4.png"/>
                    <pic:cNvPicPr preferRelativeResize="0"/>
                  </pic:nvPicPr>
                  <pic:blipFill>
                    <a:blip r:embed="rId483"/>
                    <a:srcRect b="0" l="0" r="0" t="0"/>
                    <a:stretch>
                      <a:fillRect/>
                    </a:stretch>
                  </pic:blipFill>
                  <pic:spPr>
                    <a:xfrm>
                      <a:off x="0" y="0"/>
                      <a:ext cx="5005388" cy="500538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5"/>
        <w:spacing w:line="480" w:lineRule="auto"/>
        <w:rPr/>
      </w:pPr>
      <w:bookmarkStart w:colFirst="0" w:colLast="0" w:name="_1d6xjobp0vbi" w:id="39"/>
      <w:bookmarkEnd w:id="39"/>
      <w:r w:rsidDel="00000000" w:rsidR="00000000" w:rsidRPr="00000000">
        <w:rPr>
          <w:b w:val="1"/>
          <w:rtl w:val="0"/>
        </w:rPr>
        <w:t xml:space="preserve">Figure S5</w:t>
      </w:r>
      <w:r w:rsidDel="00000000" w:rsidR="00000000" w:rsidRPr="00000000">
        <w:rPr>
          <w:rtl w:val="0"/>
        </w:rPr>
        <w:t xml:space="preserve">. Associations between traits and environmental filters. Only associations whose posterior estimates were 89% positive or negative are shown. Boxes with blue outlines represent positive associations, red negative. </w:t>
      </w:r>
    </w:p>
    <w:p w:rsidR="00000000" w:rsidDel="00000000" w:rsidP="00000000" w:rsidRDefault="00000000" w:rsidRPr="00000000" w14:paraId="0000020B">
      <w:pPr>
        <w:spacing w:line="480" w:lineRule="auto"/>
        <w:rPr>
          <w:i w:val="1"/>
          <w:color w:val="666666"/>
        </w:rPr>
      </w:pPr>
      <w:r w:rsidDel="00000000" w:rsidR="00000000" w:rsidRPr="00000000">
        <w:rPr>
          <w:i w:val="1"/>
          <w:color w:val="666666"/>
        </w:rPr>
        <w:drawing>
          <wp:inline distB="114300" distT="114300" distL="114300" distR="114300">
            <wp:extent cx="5943600" cy="5943600"/>
            <wp:effectExtent b="0" l="0" r="0" t="0"/>
            <wp:docPr id="5" name="image8.png"/>
            <a:graphic>
              <a:graphicData uri="http://schemas.openxmlformats.org/drawingml/2006/picture">
                <pic:pic>
                  <pic:nvPicPr>
                    <pic:cNvPr id="0" name="image8.png"/>
                    <pic:cNvPicPr preferRelativeResize="0"/>
                  </pic:nvPicPr>
                  <pic:blipFill>
                    <a:blip r:embed="rId48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5"/>
        <w:spacing w:line="480" w:lineRule="auto"/>
        <w:rPr>
          <w:i w:val="1"/>
        </w:rPr>
      </w:pPr>
      <w:bookmarkStart w:colFirst="0" w:colLast="0" w:name="_la5x03av8jj0" w:id="40"/>
      <w:bookmarkEnd w:id="40"/>
      <w:r w:rsidDel="00000000" w:rsidR="00000000" w:rsidRPr="00000000">
        <w:rPr>
          <w:b w:val="1"/>
          <w:rtl w:val="0"/>
        </w:rPr>
        <w:t xml:space="preserve">Figure S6.</w:t>
      </w:r>
      <w:r w:rsidDel="00000000" w:rsidR="00000000" w:rsidRPr="00000000">
        <w:rPr>
          <w:rtl w:val="0"/>
        </w:rPr>
        <w:t xml:space="preserve"> Western Wheatgrass and Cheatgrass interactions, compared to other species. This is using abundance data on the y axes to estimate the occurrence of a given species. P. smithii and cheatgrass had strong effects on each others’ occurrence, compared to other species. THis was consistent with field observations. </w:t>
      </w:r>
      <w:r w:rsidDel="00000000" w:rsidR="00000000" w:rsidRPr="00000000">
        <w:rPr>
          <w:rtl w:val="0"/>
        </w:rPr>
      </w:r>
    </w:p>
    <w:p w:rsidR="00000000" w:rsidDel="00000000" w:rsidP="00000000" w:rsidRDefault="00000000" w:rsidRPr="00000000" w14:paraId="0000020D">
      <w:pPr>
        <w:pStyle w:val="Heading5"/>
        <w:spacing w:line="480" w:lineRule="auto"/>
        <w:rPr/>
      </w:pPr>
      <w:bookmarkStart w:colFirst="0" w:colLast="0" w:name="_7paspsk5yras" w:id="41"/>
      <w:bookmarkEnd w:id="41"/>
      <w:r w:rsidDel="00000000" w:rsidR="00000000" w:rsidRPr="00000000">
        <w:rPr>
          <w:rtl w:val="0"/>
        </w:rPr>
      </w:r>
    </w:p>
    <w:p w:rsidR="00000000" w:rsidDel="00000000" w:rsidP="00000000" w:rsidRDefault="00000000" w:rsidRPr="00000000" w14:paraId="0000020E">
      <w:pPr>
        <w:spacing w:line="480" w:lineRule="auto"/>
        <w:rPr/>
      </w:pPr>
      <w:r w:rsidDel="00000000" w:rsidR="00000000" w:rsidRPr="00000000">
        <w:rPr>
          <w:rtl w:val="0"/>
        </w:rPr>
      </w:r>
    </w:p>
    <w:p w:rsidR="00000000" w:rsidDel="00000000" w:rsidP="00000000" w:rsidRDefault="00000000" w:rsidRPr="00000000" w14:paraId="0000020F">
      <w:pPr>
        <w:pStyle w:val="Heading5"/>
        <w:spacing w:line="480" w:lineRule="auto"/>
        <w:rPr/>
      </w:pPr>
      <w:bookmarkStart w:colFirst="0" w:colLast="0" w:name="_f3sfxenccdkx" w:id="42"/>
      <w:bookmarkEnd w:id="42"/>
      <w:r w:rsidDel="00000000" w:rsidR="00000000" w:rsidRPr="00000000">
        <w:rPr>
          <w:b w:val="1"/>
          <w:rtl w:val="0"/>
        </w:rPr>
        <w:t xml:space="preserve">Table S1</w:t>
      </w:r>
      <w:r w:rsidDel="00000000" w:rsidR="00000000" w:rsidRPr="00000000">
        <w:rPr>
          <w:rtl w:val="0"/>
        </w:rPr>
        <w:t xml:space="preserve">: All species encountered. Many species were encountered outside of the 0.1 m2 quadrats used for the JSDM, and so were not assigned to groups. Those species were still used in the diversity calculations.</w:t>
      </w:r>
    </w:p>
    <w:tbl>
      <w:tblPr>
        <w:tblStyle w:val="Table2"/>
        <w:tblW w:w="90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5"/>
        <w:gridCol w:w="1215"/>
        <w:gridCol w:w="1305"/>
        <w:gridCol w:w="720"/>
        <w:gridCol w:w="1800"/>
        <w:gridCol w:w="720"/>
        <w:gridCol w:w="1280.8607350096709"/>
        <w:gridCol w:w="744.1392649903293"/>
        <w:tblGridChange w:id="0">
          <w:tblGrid>
            <w:gridCol w:w="1305"/>
            <w:gridCol w:w="1215"/>
            <w:gridCol w:w="1305"/>
            <w:gridCol w:w="720"/>
            <w:gridCol w:w="1800"/>
            <w:gridCol w:w="720"/>
            <w:gridCol w:w="1280.8607350096709"/>
            <w:gridCol w:w="744.1392649903293"/>
          </w:tblGrid>
        </w:tblGridChange>
      </w:tblGrid>
      <w:tr>
        <w:trPr>
          <w:cantSplit w:val="0"/>
          <w:trHeight w:val="315" w:hRule="atLeast"/>
          <w:tblHeader w:val="0"/>
        </w:trPr>
        <w:tc>
          <w:tcPr>
            <w:tcBorders>
              <w:top w:color="000000" w:space="0" w:sz="8" w:val="single"/>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480" w:lineRule="auto"/>
              <w:rPr>
                <w:sz w:val="16"/>
                <w:szCs w:val="16"/>
              </w:rPr>
            </w:pPr>
            <w:r w:rsidDel="00000000" w:rsidR="00000000" w:rsidRPr="00000000">
              <w:rPr>
                <w:sz w:val="16"/>
                <w:szCs w:val="16"/>
                <w:rtl w:val="0"/>
              </w:rPr>
              <w:t xml:space="preserve">Family</w:t>
            </w:r>
          </w:p>
        </w:tc>
        <w:tc>
          <w:tcPr>
            <w:tcBorders>
              <w:top w:color="000000" w:space="0" w:sz="8" w:val="single"/>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480" w:lineRule="auto"/>
              <w:rPr>
                <w:sz w:val="16"/>
                <w:szCs w:val="16"/>
              </w:rPr>
            </w:pPr>
            <w:r w:rsidDel="00000000" w:rsidR="00000000" w:rsidRPr="00000000">
              <w:rPr>
                <w:sz w:val="16"/>
                <w:szCs w:val="16"/>
                <w:rtl w:val="0"/>
              </w:rPr>
              <w:t xml:space="preserve">Genus</w:t>
            </w:r>
          </w:p>
        </w:tc>
        <w:tc>
          <w:tcPr>
            <w:tcBorders>
              <w:top w:color="000000" w:space="0" w:sz="8" w:val="single"/>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2">
            <w:pPr>
              <w:widowControl w:val="0"/>
              <w:spacing w:line="480" w:lineRule="auto"/>
              <w:rPr>
                <w:sz w:val="16"/>
                <w:szCs w:val="16"/>
              </w:rPr>
            </w:pPr>
            <w:r w:rsidDel="00000000" w:rsidR="00000000" w:rsidRPr="00000000">
              <w:rPr>
                <w:sz w:val="16"/>
                <w:szCs w:val="16"/>
                <w:rtl w:val="0"/>
              </w:rPr>
              <w:t xml:space="preserve">Specific epithet</w:t>
            </w:r>
          </w:p>
        </w:tc>
        <w:tc>
          <w:tcPr>
            <w:tcBorders>
              <w:top w:color="000000" w:space="0" w:sz="8" w:val="single"/>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3">
            <w:pPr>
              <w:widowControl w:val="0"/>
              <w:spacing w:line="480" w:lineRule="auto"/>
              <w:rPr>
                <w:sz w:val="16"/>
                <w:szCs w:val="16"/>
              </w:rPr>
            </w:pPr>
            <w:r w:rsidDel="00000000" w:rsidR="00000000" w:rsidRPr="00000000">
              <w:rPr>
                <w:sz w:val="16"/>
                <w:szCs w:val="16"/>
                <w:rtl w:val="0"/>
              </w:rPr>
              <w:t xml:space="preserve">Group Code</w:t>
            </w:r>
          </w:p>
        </w:tc>
        <w:tc>
          <w:tcPr>
            <w:tcBorders>
              <w:top w:color="000000" w:space="0" w:sz="8" w:val="single"/>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4">
            <w:pPr>
              <w:widowControl w:val="0"/>
              <w:spacing w:line="480" w:lineRule="auto"/>
              <w:rPr>
                <w:sz w:val="16"/>
                <w:szCs w:val="16"/>
              </w:rPr>
            </w:pPr>
            <w:r w:rsidDel="00000000" w:rsidR="00000000" w:rsidRPr="00000000">
              <w:rPr>
                <w:sz w:val="16"/>
                <w:szCs w:val="16"/>
                <w:rtl w:val="0"/>
              </w:rPr>
              <w:t xml:space="preserve">Group Name</w:t>
            </w:r>
          </w:p>
        </w:tc>
        <w:tc>
          <w:tcPr>
            <w:tcBorders>
              <w:top w:color="000000" w:space="0" w:sz="8" w:val="single"/>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5">
            <w:pPr>
              <w:widowControl w:val="0"/>
              <w:spacing w:line="480" w:lineRule="auto"/>
              <w:rPr>
                <w:sz w:val="16"/>
                <w:szCs w:val="16"/>
              </w:rPr>
            </w:pPr>
            <w:r w:rsidDel="00000000" w:rsidR="00000000" w:rsidRPr="00000000">
              <w:rPr>
                <w:sz w:val="16"/>
                <w:szCs w:val="16"/>
                <w:rtl w:val="0"/>
              </w:rPr>
              <w:t xml:space="preserve">CRP Mix</w:t>
            </w:r>
          </w:p>
        </w:tc>
        <w:tc>
          <w:tcPr>
            <w:tcBorders>
              <w:top w:color="000000" w:space="0" w:sz="8" w:val="single"/>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6">
            <w:pPr>
              <w:widowControl w:val="0"/>
              <w:spacing w:line="480" w:lineRule="auto"/>
              <w:rPr>
                <w:sz w:val="16"/>
                <w:szCs w:val="16"/>
              </w:rPr>
            </w:pPr>
            <w:r w:rsidDel="00000000" w:rsidR="00000000" w:rsidRPr="00000000">
              <w:rPr>
                <w:sz w:val="16"/>
                <w:szCs w:val="16"/>
                <w:rtl w:val="0"/>
              </w:rPr>
              <w:t xml:space="preserve">origin</w:t>
            </w:r>
          </w:p>
        </w:tc>
        <w:tc>
          <w:tcPr>
            <w:tcBorders>
              <w:top w:color="000000" w:space="0" w:sz="8" w:val="single"/>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7">
            <w:pPr>
              <w:widowControl w:val="0"/>
              <w:spacing w:line="480" w:lineRule="auto"/>
              <w:rPr>
                <w:sz w:val="16"/>
                <w:szCs w:val="16"/>
              </w:rPr>
            </w:pPr>
            <w:r w:rsidDel="00000000" w:rsidR="00000000" w:rsidRPr="00000000">
              <w:rPr>
                <w:sz w:val="16"/>
                <w:szCs w:val="16"/>
                <w:rtl w:val="0"/>
              </w:rPr>
              <w:t xml:space="preserve">Seed Applied (kg/ha)</w:t>
            </w:r>
          </w:p>
        </w:tc>
      </w:tr>
      <w:tr>
        <w:trPr>
          <w:cantSplit w:val="0"/>
          <w:trHeight w:val="315" w:hRule="atLeast"/>
          <w:tblHeader w:val="0"/>
        </w:trPr>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8">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9">
            <w:pPr>
              <w:widowControl w:val="0"/>
              <w:spacing w:line="480" w:lineRule="auto"/>
              <w:rPr>
                <w:i w:val="1"/>
                <w:sz w:val="16"/>
                <w:szCs w:val="16"/>
              </w:rPr>
            </w:pPr>
            <w:r w:rsidDel="00000000" w:rsidR="00000000" w:rsidRPr="00000000">
              <w:rPr>
                <w:i w:val="1"/>
                <w:sz w:val="16"/>
                <w:szCs w:val="16"/>
                <w:rtl w:val="0"/>
              </w:rPr>
              <w:t xml:space="preserve">Gutierrezia</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A">
            <w:pPr>
              <w:widowControl w:val="0"/>
              <w:spacing w:line="480" w:lineRule="auto"/>
              <w:rPr>
                <w:i w:val="1"/>
                <w:sz w:val="16"/>
                <w:szCs w:val="16"/>
              </w:rPr>
            </w:pPr>
            <w:r w:rsidDel="00000000" w:rsidR="00000000" w:rsidRPr="00000000">
              <w:rPr>
                <w:i w:val="1"/>
                <w:sz w:val="16"/>
                <w:szCs w:val="16"/>
                <w:rtl w:val="0"/>
              </w:rPr>
              <w:t xml:space="preserve">sarothrae</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B">
            <w:pPr>
              <w:widowControl w:val="0"/>
              <w:spacing w:line="480" w:lineRule="auto"/>
              <w:rPr>
                <w:sz w:val="16"/>
                <w:szCs w:val="16"/>
              </w:rPr>
            </w:pPr>
            <w:r w:rsidDel="00000000" w:rsidR="00000000" w:rsidRPr="00000000">
              <w:rPr>
                <w:sz w:val="16"/>
                <w:szCs w:val="16"/>
                <w:rtl w:val="0"/>
              </w:rPr>
              <w:t xml:space="preserve">GUSA</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C">
            <w:pPr>
              <w:widowControl w:val="0"/>
              <w:spacing w:line="480" w:lineRule="auto"/>
              <w:rPr>
                <w:i w:val="1"/>
                <w:sz w:val="16"/>
                <w:szCs w:val="16"/>
              </w:rPr>
            </w:pPr>
            <w:r w:rsidDel="00000000" w:rsidR="00000000" w:rsidRPr="00000000">
              <w:rPr>
                <w:i w:val="1"/>
                <w:sz w:val="16"/>
                <w:szCs w:val="16"/>
                <w:rtl w:val="0"/>
              </w:rPr>
              <w:t xml:space="preserve">Gutierrezia sarothrae</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D">
            <w:pPr>
              <w:widowControl w:val="0"/>
              <w:spacing w:line="480" w:lineRule="auto"/>
              <w:rPr>
                <w:sz w:val="16"/>
                <w:szCs w:val="16"/>
              </w:rPr>
            </w:pPr>
            <w:r w:rsidDel="00000000" w:rsidR="00000000" w:rsidRPr="00000000">
              <w:rPr>
                <w:sz w:val="16"/>
                <w:szCs w:val="16"/>
                <w:rtl w:val="0"/>
              </w:rPr>
              <w:t xml:space="preserve">no</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E">
            <w:pPr>
              <w:widowControl w:val="0"/>
              <w:spacing w:line="480" w:lineRule="auto"/>
              <w:rPr>
                <w:sz w:val="16"/>
                <w:szCs w:val="16"/>
              </w:rPr>
            </w:pPr>
            <w:r w:rsidDel="00000000" w:rsidR="00000000" w:rsidRPr="00000000">
              <w:rPr>
                <w:sz w:val="16"/>
                <w:szCs w:val="16"/>
                <w:rtl w:val="0"/>
              </w:rPr>
              <w:t xml:space="preserve">n</w:t>
            </w:r>
            <w:ins w:author="Adam Mahood" w:id="244" w:date="2023-09-28T19:03:47Z">
              <w:r w:rsidDel="00000000" w:rsidR="00000000" w:rsidRPr="00000000">
                <w:rPr>
                  <w:sz w:val="16"/>
                  <w:szCs w:val="16"/>
                  <w:rtl w:val="0"/>
                </w:rPr>
                <w:t xml:space="preserve">ative</w:t>
              </w:r>
            </w:ins>
            <w:r w:rsidDel="00000000" w:rsidR="00000000" w:rsidRPr="00000000">
              <w:rPr>
                <w:rtl w:val="0"/>
              </w:rPr>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0">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1">
            <w:pPr>
              <w:widowControl w:val="0"/>
              <w:spacing w:line="480" w:lineRule="auto"/>
              <w:rPr>
                <w:i w:val="1"/>
                <w:sz w:val="16"/>
                <w:szCs w:val="16"/>
              </w:rPr>
            </w:pPr>
            <w:r w:rsidDel="00000000" w:rsidR="00000000" w:rsidRPr="00000000">
              <w:rPr>
                <w:i w:val="1"/>
                <w:sz w:val="16"/>
                <w:szCs w:val="16"/>
                <w:rtl w:val="0"/>
              </w:rPr>
              <w:t xml:space="preserve">Ericameria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2">
            <w:pPr>
              <w:widowControl w:val="0"/>
              <w:spacing w:line="480" w:lineRule="auto"/>
              <w:rPr>
                <w:i w:val="1"/>
                <w:sz w:val="16"/>
                <w:szCs w:val="16"/>
              </w:rPr>
            </w:pPr>
            <w:r w:rsidDel="00000000" w:rsidR="00000000" w:rsidRPr="00000000">
              <w:rPr>
                <w:i w:val="1"/>
                <w:sz w:val="16"/>
                <w:szCs w:val="16"/>
                <w:rtl w:val="0"/>
              </w:rPr>
              <w:t xml:space="preserve">nauseosa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3">
            <w:pPr>
              <w:widowControl w:val="0"/>
              <w:spacing w:line="480" w:lineRule="auto"/>
              <w:rPr>
                <w:sz w:val="16"/>
                <w:szCs w:val="16"/>
              </w:rPr>
            </w:pPr>
            <w:r w:rsidDel="00000000" w:rsidR="00000000" w:rsidRPr="00000000">
              <w:rPr>
                <w:sz w:val="16"/>
                <w:szCs w:val="16"/>
                <w:rtl w:val="0"/>
              </w:rPr>
              <w:t xml:space="preserve">ERNA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4">
            <w:pPr>
              <w:widowControl w:val="0"/>
              <w:spacing w:line="480" w:lineRule="auto"/>
              <w:rPr>
                <w:i w:val="1"/>
                <w:sz w:val="16"/>
                <w:szCs w:val="16"/>
              </w:rPr>
            </w:pPr>
            <w:r w:rsidDel="00000000" w:rsidR="00000000" w:rsidRPr="00000000">
              <w:rPr>
                <w:i w:val="1"/>
                <w:sz w:val="16"/>
                <w:szCs w:val="16"/>
                <w:rtl w:val="0"/>
              </w:rPr>
              <w:t xml:space="preserve">Ericameria nauseosa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6">
            <w:pPr>
              <w:widowControl w:val="0"/>
              <w:spacing w:line="480" w:lineRule="auto"/>
              <w:rPr>
                <w:sz w:val="16"/>
                <w:szCs w:val="16"/>
              </w:rPr>
            </w:pPr>
            <w:r w:rsidDel="00000000" w:rsidR="00000000" w:rsidRPr="00000000">
              <w:rPr>
                <w:sz w:val="16"/>
                <w:szCs w:val="16"/>
                <w:rtl w:val="0"/>
              </w:rPr>
              <w:t xml:space="preserve">n</w:t>
            </w:r>
            <w:ins w:author="Adam Mahood" w:id="245" w:date="2023-09-28T19:04:05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8">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9">
            <w:pPr>
              <w:widowControl w:val="0"/>
              <w:spacing w:line="480" w:lineRule="auto"/>
              <w:rPr>
                <w:i w:val="1"/>
                <w:sz w:val="16"/>
                <w:szCs w:val="16"/>
              </w:rPr>
            </w:pPr>
            <w:r w:rsidDel="00000000" w:rsidR="00000000" w:rsidRPr="00000000">
              <w:rPr>
                <w:i w:val="1"/>
                <w:sz w:val="16"/>
                <w:szCs w:val="16"/>
                <w:rtl w:val="0"/>
              </w:rPr>
              <w:t xml:space="preserve">Heterotheca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A">
            <w:pPr>
              <w:widowControl w:val="0"/>
              <w:spacing w:line="480" w:lineRule="auto"/>
              <w:rPr>
                <w:i w:val="1"/>
                <w:sz w:val="16"/>
                <w:szCs w:val="16"/>
              </w:rPr>
            </w:pPr>
            <w:r w:rsidDel="00000000" w:rsidR="00000000" w:rsidRPr="00000000">
              <w:rPr>
                <w:i w:val="1"/>
                <w:sz w:val="16"/>
                <w:szCs w:val="16"/>
                <w:rtl w:val="0"/>
              </w:rPr>
              <w:t xml:space="preserve">villosa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B">
            <w:pPr>
              <w:widowControl w:val="0"/>
              <w:spacing w:line="480" w:lineRule="auto"/>
              <w:rPr>
                <w:sz w:val="16"/>
                <w:szCs w:val="16"/>
              </w:rPr>
            </w:pPr>
            <w:r w:rsidDel="00000000" w:rsidR="00000000" w:rsidRPr="00000000">
              <w:rPr>
                <w:sz w:val="16"/>
                <w:szCs w:val="16"/>
                <w:rtl w:val="0"/>
              </w:rPr>
              <w:t xml:space="preserve">HEVI</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C">
            <w:pPr>
              <w:widowControl w:val="0"/>
              <w:spacing w:line="480" w:lineRule="auto"/>
              <w:rPr>
                <w:i w:val="1"/>
                <w:sz w:val="16"/>
                <w:szCs w:val="16"/>
              </w:rPr>
            </w:pPr>
            <w:r w:rsidDel="00000000" w:rsidR="00000000" w:rsidRPr="00000000">
              <w:rPr>
                <w:i w:val="1"/>
                <w:sz w:val="16"/>
                <w:szCs w:val="16"/>
                <w:rtl w:val="0"/>
              </w:rPr>
              <w:t xml:space="preserve">Heterotheca villosa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E">
            <w:pPr>
              <w:widowControl w:val="0"/>
              <w:spacing w:line="480" w:lineRule="auto"/>
              <w:rPr>
                <w:sz w:val="16"/>
                <w:szCs w:val="16"/>
              </w:rPr>
            </w:pPr>
            <w:r w:rsidDel="00000000" w:rsidR="00000000" w:rsidRPr="00000000">
              <w:rPr>
                <w:sz w:val="16"/>
                <w:szCs w:val="16"/>
                <w:rtl w:val="0"/>
              </w:rPr>
              <w:t xml:space="preserve">n</w:t>
            </w:r>
            <w:ins w:author="Adam Mahood" w:id="246" w:date="2023-09-28T19:04:13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0">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1">
            <w:pPr>
              <w:widowControl w:val="0"/>
              <w:spacing w:line="480" w:lineRule="auto"/>
              <w:rPr>
                <w:i w:val="1"/>
                <w:sz w:val="16"/>
                <w:szCs w:val="16"/>
              </w:rPr>
            </w:pPr>
            <w:r w:rsidDel="00000000" w:rsidR="00000000" w:rsidRPr="00000000">
              <w:rPr>
                <w:i w:val="1"/>
                <w:sz w:val="16"/>
                <w:szCs w:val="16"/>
                <w:rtl w:val="0"/>
              </w:rPr>
              <w:t xml:space="preserve">Helianthus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2">
            <w:pPr>
              <w:widowControl w:val="0"/>
              <w:spacing w:line="480" w:lineRule="auto"/>
              <w:rPr>
                <w:i w:val="1"/>
                <w:sz w:val="16"/>
                <w:szCs w:val="16"/>
              </w:rPr>
            </w:pPr>
            <w:r w:rsidDel="00000000" w:rsidR="00000000" w:rsidRPr="00000000">
              <w:rPr>
                <w:i w:val="1"/>
                <w:sz w:val="16"/>
                <w:szCs w:val="16"/>
                <w:rtl w:val="0"/>
              </w:rPr>
              <w:t xml:space="preserve">annuus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3">
            <w:pPr>
              <w:widowControl w:val="0"/>
              <w:spacing w:line="480" w:lineRule="auto"/>
              <w:rPr>
                <w:sz w:val="16"/>
                <w:szCs w:val="16"/>
              </w:rPr>
            </w:pPr>
            <w:r w:rsidDel="00000000" w:rsidR="00000000" w:rsidRPr="00000000">
              <w:rPr>
                <w:sz w:val="16"/>
                <w:szCs w:val="16"/>
                <w:rtl w:val="0"/>
              </w:rPr>
              <w:t xml:space="preserve">HEAN</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4">
            <w:pPr>
              <w:widowControl w:val="0"/>
              <w:spacing w:line="480" w:lineRule="auto"/>
              <w:rPr>
                <w:i w:val="1"/>
                <w:sz w:val="16"/>
                <w:szCs w:val="16"/>
              </w:rPr>
            </w:pPr>
            <w:r w:rsidDel="00000000" w:rsidR="00000000" w:rsidRPr="00000000">
              <w:rPr>
                <w:i w:val="1"/>
                <w:sz w:val="16"/>
                <w:szCs w:val="16"/>
                <w:rtl w:val="0"/>
              </w:rPr>
              <w:t xml:space="preserve">Helianthus annuus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6">
            <w:pPr>
              <w:widowControl w:val="0"/>
              <w:spacing w:line="480" w:lineRule="auto"/>
              <w:rPr>
                <w:sz w:val="16"/>
                <w:szCs w:val="16"/>
              </w:rPr>
            </w:pPr>
            <w:r w:rsidDel="00000000" w:rsidR="00000000" w:rsidRPr="00000000">
              <w:rPr>
                <w:sz w:val="16"/>
                <w:szCs w:val="16"/>
                <w:rtl w:val="0"/>
              </w:rPr>
              <w:t xml:space="preserve">n</w:t>
            </w:r>
            <w:ins w:author="Adam Mahood" w:id="247" w:date="2023-09-28T19:04:14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9">
            <w:pPr>
              <w:widowControl w:val="0"/>
              <w:spacing w:line="480" w:lineRule="auto"/>
              <w:rPr>
                <w:i w:val="1"/>
                <w:sz w:val="16"/>
                <w:szCs w:val="16"/>
              </w:rPr>
            </w:pPr>
            <w:r w:rsidDel="00000000" w:rsidR="00000000" w:rsidRPr="00000000">
              <w:rPr>
                <w:i w:val="1"/>
                <w:sz w:val="16"/>
                <w:szCs w:val="16"/>
                <w:rtl w:val="0"/>
              </w:rPr>
              <w:t xml:space="preserve">Stephanomeria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A">
            <w:pPr>
              <w:widowControl w:val="0"/>
              <w:spacing w:line="480" w:lineRule="auto"/>
              <w:rPr>
                <w:i w:val="1"/>
                <w:sz w:val="16"/>
                <w:szCs w:val="16"/>
              </w:rPr>
            </w:pPr>
            <w:r w:rsidDel="00000000" w:rsidR="00000000" w:rsidRPr="00000000">
              <w:rPr>
                <w:i w:val="1"/>
                <w:sz w:val="16"/>
                <w:szCs w:val="16"/>
                <w:rtl w:val="0"/>
              </w:rPr>
              <w:t xml:space="preserve">pauciflora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B">
            <w:pPr>
              <w:widowControl w:val="0"/>
              <w:spacing w:line="480" w:lineRule="auto"/>
              <w:rPr>
                <w:sz w:val="16"/>
                <w:szCs w:val="16"/>
              </w:rPr>
            </w:pPr>
            <w:r w:rsidDel="00000000" w:rsidR="00000000" w:rsidRPr="00000000">
              <w:rPr>
                <w:sz w:val="16"/>
                <w:szCs w:val="16"/>
                <w:rtl w:val="0"/>
              </w:rPr>
              <w:t xml:space="preserve">FORB</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C">
            <w:pPr>
              <w:widowControl w:val="0"/>
              <w:spacing w:line="480" w:lineRule="auto"/>
              <w:rPr>
                <w:sz w:val="16"/>
                <w:szCs w:val="16"/>
              </w:rPr>
            </w:pPr>
            <w:r w:rsidDel="00000000" w:rsidR="00000000" w:rsidRPr="00000000">
              <w:rPr>
                <w:sz w:val="16"/>
                <w:szCs w:val="16"/>
                <w:rtl w:val="0"/>
              </w:rPr>
              <w:t xml:space="preserve">Native Forbs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E">
            <w:pPr>
              <w:widowControl w:val="0"/>
              <w:spacing w:line="480" w:lineRule="auto"/>
              <w:rPr>
                <w:sz w:val="16"/>
                <w:szCs w:val="16"/>
              </w:rPr>
            </w:pPr>
            <w:r w:rsidDel="00000000" w:rsidR="00000000" w:rsidRPr="00000000">
              <w:rPr>
                <w:sz w:val="16"/>
                <w:szCs w:val="16"/>
                <w:rtl w:val="0"/>
              </w:rPr>
              <w:t xml:space="preserve">n</w:t>
            </w:r>
            <w:ins w:author="Adam Mahood" w:id="248" w:date="2023-09-28T19:04:15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3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0">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1">
            <w:pPr>
              <w:widowControl w:val="0"/>
              <w:spacing w:line="480" w:lineRule="auto"/>
              <w:rPr>
                <w:i w:val="1"/>
                <w:sz w:val="16"/>
                <w:szCs w:val="16"/>
              </w:rPr>
            </w:pPr>
            <w:r w:rsidDel="00000000" w:rsidR="00000000" w:rsidRPr="00000000">
              <w:rPr>
                <w:sz w:val="16"/>
                <w:szCs w:val="16"/>
                <w:rtl w:val="0"/>
              </w:rPr>
              <w:t xml:space="preserve">cf </w:t>
            </w:r>
            <w:r w:rsidDel="00000000" w:rsidR="00000000" w:rsidRPr="00000000">
              <w:rPr>
                <w:i w:val="1"/>
                <w:sz w:val="16"/>
                <w:szCs w:val="16"/>
                <w:rtl w:val="0"/>
              </w:rPr>
              <w:t xml:space="preserve">Aster</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2">
            <w:pPr>
              <w:widowControl w:val="0"/>
              <w:spacing w:line="480" w:lineRule="auto"/>
              <w:rPr>
                <w:sz w:val="16"/>
                <w:szCs w:val="16"/>
              </w:rPr>
            </w:pPr>
            <w:r w:rsidDel="00000000" w:rsidR="00000000" w:rsidRPr="00000000">
              <w:rPr>
                <w:sz w:val="16"/>
                <w:szCs w:val="16"/>
                <w:rtl w:val="0"/>
              </w:rPr>
              <w:t xml:space="preserve">d_081_herb_05</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3">
            <w:pPr>
              <w:widowControl w:val="0"/>
              <w:spacing w:line="480" w:lineRule="auto"/>
              <w:rPr>
                <w:sz w:val="16"/>
                <w:szCs w:val="16"/>
              </w:rPr>
            </w:pPr>
            <w:r w:rsidDel="00000000" w:rsidR="00000000" w:rsidRPr="00000000">
              <w:rPr>
                <w:sz w:val="16"/>
                <w:szCs w:val="16"/>
                <w:rtl w:val="0"/>
              </w:rPr>
              <w:t xml:space="preserve">FORB</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4">
            <w:pPr>
              <w:widowControl w:val="0"/>
              <w:spacing w:line="480" w:lineRule="auto"/>
              <w:rPr>
                <w:sz w:val="16"/>
                <w:szCs w:val="16"/>
              </w:rPr>
            </w:pPr>
            <w:r w:rsidDel="00000000" w:rsidR="00000000" w:rsidRPr="00000000">
              <w:rPr>
                <w:sz w:val="16"/>
                <w:szCs w:val="16"/>
                <w:rtl w:val="0"/>
              </w:rPr>
              <w:t xml:space="preserve">Native Forbs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6">
            <w:pPr>
              <w:widowControl w:val="0"/>
              <w:spacing w:line="480" w:lineRule="auto"/>
              <w:rPr>
                <w:sz w:val="16"/>
                <w:szCs w:val="16"/>
              </w:rPr>
            </w:pPr>
            <w:r w:rsidDel="00000000" w:rsidR="00000000" w:rsidRPr="00000000">
              <w:rPr>
                <w:sz w:val="16"/>
                <w:szCs w:val="16"/>
                <w:rtl w:val="0"/>
              </w:rPr>
              <w:t xml:space="preserve">n</w:t>
            </w:r>
            <w:ins w:author="Adam Mahood" w:id="249" w:date="2023-09-28T19:04:16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8">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9">
            <w:pPr>
              <w:widowControl w:val="0"/>
              <w:spacing w:line="480" w:lineRule="auto"/>
              <w:rPr>
                <w:i w:val="1"/>
                <w:sz w:val="16"/>
                <w:szCs w:val="16"/>
              </w:rPr>
            </w:pPr>
            <w:r w:rsidDel="00000000" w:rsidR="00000000" w:rsidRPr="00000000">
              <w:rPr>
                <w:i w:val="1"/>
                <w:sz w:val="16"/>
                <w:szCs w:val="16"/>
                <w:rtl w:val="0"/>
              </w:rPr>
              <w:t xml:space="preserve">Antennaria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480" w:lineRule="auto"/>
              <w:rPr>
                <w:sz w:val="16"/>
                <w:szCs w:val="16"/>
              </w:rPr>
            </w:pPr>
            <w:r w:rsidDel="00000000" w:rsidR="00000000" w:rsidRPr="00000000">
              <w:rPr>
                <w:sz w:val="16"/>
                <w:szCs w:val="16"/>
                <w:rtl w:val="0"/>
              </w:rPr>
              <w:t xml:space="preserve">sp.</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B">
            <w:pPr>
              <w:widowControl w:val="0"/>
              <w:spacing w:line="480" w:lineRule="auto"/>
              <w:rPr>
                <w:sz w:val="16"/>
                <w:szCs w:val="16"/>
              </w:rPr>
            </w:pPr>
            <w:r w:rsidDel="00000000" w:rsidR="00000000" w:rsidRPr="00000000">
              <w:rPr>
                <w:sz w:val="16"/>
                <w:szCs w:val="16"/>
                <w:rtl w:val="0"/>
              </w:rPr>
              <w:t xml:space="preserve">ANSP</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C">
            <w:pPr>
              <w:widowControl w:val="0"/>
              <w:spacing w:line="480" w:lineRule="auto"/>
              <w:rPr>
                <w:sz w:val="16"/>
                <w:szCs w:val="16"/>
              </w:rPr>
            </w:pPr>
            <w:r w:rsidDel="00000000" w:rsidR="00000000" w:rsidRPr="00000000">
              <w:rPr>
                <w:i w:val="1"/>
                <w:sz w:val="16"/>
                <w:szCs w:val="16"/>
                <w:rtl w:val="0"/>
              </w:rPr>
              <w:t xml:space="preserve">Antennaria</w:t>
            </w:r>
            <w:r w:rsidDel="00000000" w:rsidR="00000000" w:rsidRPr="00000000">
              <w:rPr>
                <w:sz w:val="16"/>
                <w:szCs w:val="16"/>
                <w:rtl w:val="0"/>
              </w:rPr>
              <w:t xml:space="preserve"> sp</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480" w:lineRule="auto"/>
              <w:rPr>
                <w:sz w:val="16"/>
                <w:szCs w:val="16"/>
              </w:rPr>
            </w:pPr>
            <w:r w:rsidDel="00000000" w:rsidR="00000000" w:rsidRPr="00000000">
              <w:rPr>
                <w:sz w:val="16"/>
                <w:szCs w:val="16"/>
                <w:rtl w:val="0"/>
              </w:rPr>
              <w:t xml:space="preserve">n</w:t>
            </w:r>
            <w:ins w:author="Adam Mahood" w:id="250" w:date="2023-09-28T19:04:17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0">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1">
            <w:pPr>
              <w:widowControl w:val="0"/>
              <w:spacing w:line="480" w:lineRule="auto"/>
              <w:rPr>
                <w:i w:val="1"/>
                <w:sz w:val="16"/>
                <w:szCs w:val="16"/>
              </w:rPr>
            </w:pPr>
            <w:r w:rsidDel="00000000" w:rsidR="00000000" w:rsidRPr="00000000">
              <w:rPr>
                <w:i w:val="1"/>
                <w:sz w:val="16"/>
                <w:szCs w:val="16"/>
                <w:rtl w:val="0"/>
              </w:rPr>
              <w:t xml:space="preserve">Artemisia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2">
            <w:pPr>
              <w:widowControl w:val="0"/>
              <w:spacing w:line="480" w:lineRule="auto"/>
              <w:rPr>
                <w:i w:val="1"/>
                <w:sz w:val="16"/>
                <w:szCs w:val="16"/>
              </w:rPr>
            </w:pPr>
            <w:r w:rsidDel="00000000" w:rsidR="00000000" w:rsidRPr="00000000">
              <w:rPr>
                <w:i w:val="1"/>
                <w:sz w:val="16"/>
                <w:szCs w:val="16"/>
                <w:rtl w:val="0"/>
              </w:rPr>
              <w:t xml:space="preserve">arbuscula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3">
            <w:pPr>
              <w:widowControl w:val="0"/>
              <w:spacing w:line="480" w:lineRule="auto"/>
              <w:rPr>
                <w:sz w:val="16"/>
                <w:szCs w:val="16"/>
              </w:rPr>
            </w:pPr>
            <w:r w:rsidDel="00000000" w:rsidR="00000000" w:rsidRPr="00000000">
              <w:rPr>
                <w:sz w:val="16"/>
                <w:szCs w:val="16"/>
                <w:rtl w:val="0"/>
              </w:rPr>
              <w:t xml:space="preserve">ARAR</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4">
            <w:pPr>
              <w:widowControl w:val="0"/>
              <w:spacing w:line="480" w:lineRule="auto"/>
              <w:rPr>
                <w:i w:val="1"/>
                <w:sz w:val="16"/>
                <w:szCs w:val="16"/>
              </w:rPr>
            </w:pPr>
            <w:r w:rsidDel="00000000" w:rsidR="00000000" w:rsidRPr="00000000">
              <w:rPr>
                <w:i w:val="1"/>
                <w:sz w:val="16"/>
                <w:szCs w:val="16"/>
                <w:rtl w:val="0"/>
              </w:rPr>
              <w:t xml:space="preserve">Artemisia arbuscula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6">
            <w:pPr>
              <w:widowControl w:val="0"/>
              <w:spacing w:line="480" w:lineRule="auto"/>
              <w:rPr>
                <w:sz w:val="16"/>
                <w:szCs w:val="16"/>
              </w:rPr>
            </w:pPr>
            <w:r w:rsidDel="00000000" w:rsidR="00000000" w:rsidRPr="00000000">
              <w:rPr>
                <w:sz w:val="16"/>
                <w:szCs w:val="16"/>
                <w:rtl w:val="0"/>
              </w:rPr>
              <w:t xml:space="preserve">n</w:t>
            </w:r>
            <w:ins w:author="Adam Mahood" w:id="251" w:date="2023-09-28T19:04:18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8">
            <w:pPr>
              <w:widowControl w:val="0"/>
              <w:spacing w:line="480" w:lineRule="auto"/>
              <w:rPr>
                <w:sz w:val="16"/>
                <w:szCs w:val="16"/>
              </w:rPr>
            </w:pPr>
            <w:r w:rsidDel="00000000" w:rsidR="00000000" w:rsidRPr="00000000">
              <w:rPr>
                <w:sz w:val="16"/>
                <w:szCs w:val="16"/>
                <w:rtl w:val="0"/>
              </w:rPr>
              <w:t xml:space="preserve">Chenopodiaceae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9">
            <w:pPr>
              <w:widowControl w:val="0"/>
              <w:spacing w:line="480" w:lineRule="auto"/>
              <w:rPr>
                <w:i w:val="1"/>
                <w:sz w:val="16"/>
                <w:szCs w:val="16"/>
              </w:rPr>
            </w:pPr>
            <w:r w:rsidDel="00000000" w:rsidR="00000000" w:rsidRPr="00000000">
              <w:rPr>
                <w:i w:val="1"/>
                <w:sz w:val="16"/>
                <w:szCs w:val="16"/>
                <w:rtl w:val="0"/>
              </w:rPr>
              <w:t xml:space="preserve">Atriplex</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A">
            <w:pPr>
              <w:widowControl w:val="0"/>
              <w:spacing w:line="480" w:lineRule="auto"/>
              <w:rPr>
                <w:i w:val="1"/>
                <w:sz w:val="16"/>
                <w:szCs w:val="16"/>
              </w:rPr>
            </w:pPr>
            <w:r w:rsidDel="00000000" w:rsidR="00000000" w:rsidRPr="00000000">
              <w:rPr>
                <w:i w:val="1"/>
                <w:sz w:val="16"/>
                <w:szCs w:val="16"/>
                <w:rtl w:val="0"/>
              </w:rPr>
              <w:t xml:space="preserve">canescens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B">
            <w:pPr>
              <w:widowControl w:val="0"/>
              <w:spacing w:line="480" w:lineRule="auto"/>
              <w:rPr>
                <w:sz w:val="16"/>
                <w:szCs w:val="16"/>
              </w:rPr>
            </w:pPr>
            <w:r w:rsidDel="00000000" w:rsidR="00000000" w:rsidRPr="00000000">
              <w:rPr>
                <w:sz w:val="16"/>
                <w:szCs w:val="16"/>
                <w:rtl w:val="0"/>
              </w:rPr>
              <w:t xml:space="preserve">ATCA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C">
            <w:pPr>
              <w:widowControl w:val="0"/>
              <w:spacing w:line="480" w:lineRule="auto"/>
              <w:rPr>
                <w:i w:val="1"/>
                <w:sz w:val="16"/>
                <w:szCs w:val="16"/>
              </w:rPr>
            </w:pPr>
            <w:r w:rsidDel="00000000" w:rsidR="00000000" w:rsidRPr="00000000">
              <w:rPr>
                <w:i w:val="1"/>
                <w:sz w:val="16"/>
                <w:szCs w:val="16"/>
                <w:rtl w:val="0"/>
              </w:rPr>
              <w:t xml:space="preserve">Atriplex canescens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D">
            <w:pPr>
              <w:widowControl w:val="0"/>
              <w:spacing w:line="480" w:lineRule="auto"/>
              <w:rPr>
                <w:sz w:val="16"/>
                <w:szCs w:val="16"/>
              </w:rPr>
            </w:pPr>
            <w:r w:rsidDel="00000000" w:rsidR="00000000" w:rsidRPr="00000000">
              <w:rPr>
                <w:sz w:val="16"/>
                <w:szCs w:val="16"/>
                <w:rtl w:val="0"/>
              </w:rPr>
              <w:t xml:space="preserve">yes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E">
            <w:pPr>
              <w:widowControl w:val="0"/>
              <w:spacing w:line="480" w:lineRule="auto"/>
              <w:rPr>
                <w:sz w:val="16"/>
                <w:szCs w:val="16"/>
              </w:rPr>
            </w:pPr>
            <w:r w:rsidDel="00000000" w:rsidR="00000000" w:rsidRPr="00000000">
              <w:rPr>
                <w:sz w:val="16"/>
                <w:szCs w:val="16"/>
                <w:rtl w:val="0"/>
              </w:rPr>
              <w:t xml:space="preserve">n</w:t>
            </w:r>
            <w:ins w:author="Adam Mahood" w:id="252" w:date="2023-09-28T19:04:19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5F">
            <w:pPr>
              <w:widowControl w:val="0"/>
              <w:spacing w:line="480" w:lineRule="auto"/>
              <w:rPr>
                <w:sz w:val="16"/>
                <w:szCs w:val="16"/>
              </w:rPr>
            </w:pPr>
            <w:r w:rsidDel="00000000" w:rsidR="00000000" w:rsidRPr="00000000">
              <w:rPr>
                <w:sz w:val="16"/>
                <w:szCs w:val="16"/>
                <w:rtl w:val="0"/>
              </w:rPr>
              <w:t xml:space="preserve">0.2676</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0">
            <w:pPr>
              <w:widowControl w:val="0"/>
              <w:spacing w:line="480" w:lineRule="auto"/>
              <w:rPr>
                <w:sz w:val="16"/>
                <w:szCs w:val="16"/>
              </w:rPr>
            </w:pPr>
            <w:r w:rsidDel="00000000" w:rsidR="00000000" w:rsidRPr="00000000">
              <w:rPr>
                <w:sz w:val="16"/>
                <w:szCs w:val="16"/>
                <w:rtl w:val="0"/>
              </w:rPr>
              <w:t xml:space="preserve">Chenopodiaceae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1">
            <w:pPr>
              <w:widowControl w:val="0"/>
              <w:spacing w:line="480" w:lineRule="auto"/>
              <w:rPr>
                <w:i w:val="1"/>
                <w:sz w:val="16"/>
                <w:szCs w:val="16"/>
              </w:rPr>
            </w:pPr>
            <w:r w:rsidDel="00000000" w:rsidR="00000000" w:rsidRPr="00000000">
              <w:rPr>
                <w:i w:val="1"/>
                <w:sz w:val="16"/>
                <w:szCs w:val="16"/>
                <w:rtl w:val="0"/>
              </w:rPr>
              <w:t xml:space="preserve">Chenopodium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2">
            <w:pPr>
              <w:widowControl w:val="0"/>
              <w:spacing w:line="480" w:lineRule="auto"/>
              <w:rPr>
                <w:i w:val="1"/>
                <w:sz w:val="16"/>
                <w:szCs w:val="16"/>
              </w:rPr>
            </w:pPr>
            <w:r w:rsidDel="00000000" w:rsidR="00000000" w:rsidRPr="00000000">
              <w:rPr>
                <w:i w:val="1"/>
                <w:sz w:val="16"/>
                <w:szCs w:val="16"/>
                <w:rtl w:val="0"/>
              </w:rPr>
              <w:t xml:space="preserve">berlandieri</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3">
            <w:pPr>
              <w:widowControl w:val="0"/>
              <w:spacing w:line="480" w:lineRule="auto"/>
              <w:rPr>
                <w:sz w:val="16"/>
                <w:szCs w:val="16"/>
              </w:rPr>
            </w:pPr>
            <w:r w:rsidDel="00000000" w:rsidR="00000000" w:rsidRPr="00000000">
              <w:rPr>
                <w:sz w:val="16"/>
                <w:szCs w:val="16"/>
                <w:rtl w:val="0"/>
              </w:rPr>
              <w:t xml:space="preserve">FORB</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4">
            <w:pPr>
              <w:widowControl w:val="0"/>
              <w:spacing w:line="480" w:lineRule="auto"/>
              <w:rPr>
                <w:sz w:val="16"/>
                <w:szCs w:val="16"/>
              </w:rPr>
            </w:pPr>
            <w:r w:rsidDel="00000000" w:rsidR="00000000" w:rsidRPr="00000000">
              <w:rPr>
                <w:sz w:val="16"/>
                <w:szCs w:val="16"/>
                <w:rtl w:val="0"/>
              </w:rPr>
              <w:t xml:space="preserve">Native Forbs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6">
            <w:pPr>
              <w:widowControl w:val="0"/>
              <w:spacing w:line="480" w:lineRule="auto"/>
              <w:rPr>
                <w:sz w:val="16"/>
                <w:szCs w:val="16"/>
              </w:rPr>
            </w:pPr>
            <w:r w:rsidDel="00000000" w:rsidR="00000000" w:rsidRPr="00000000">
              <w:rPr>
                <w:sz w:val="16"/>
                <w:szCs w:val="16"/>
                <w:rtl w:val="0"/>
              </w:rPr>
              <w:t xml:space="preserve">n</w:t>
            </w:r>
            <w:ins w:author="Adam Mahood" w:id="253" w:date="2023-09-28T19:04:21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480" w:lineRule="auto"/>
              <w:rPr>
                <w:sz w:val="16"/>
                <w:szCs w:val="16"/>
              </w:rPr>
            </w:pPr>
            <w:r w:rsidDel="00000000" w:rsidR="00000000" w:rsidRPr="00000000">
              <w:rPr>
                <w:sz w:val="16"/>
                <w:szCs w:val="16"/>
                <w:rtl w:val="0"/>
              </w:rPr>
              <w:t xml:space="preserve">Malvaceae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480" w:lineRule="auto"/>
              <w:rPr>
                <w:i w:val="1"/>
                <w:sz w:val="16"/>
                <w:szCs w:val="16"/>
              </w:rPr>
            </w:pPr>
            <w:r w:rsidDel="00000000" w:rsidR="00000000" w:rsidRPr="00000000">
              <w:rPr>
                <w:i w:val="1"/>
                <w:sz w:val="16"/>
                <w:szCs w:val="16"/>
                <w:rtl w:val="0"/>
              </w:rPr>
              <w:t xml:space="preserve">Sphaerelcea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A">
            <w:pPr>
              <w:widowControl w:val="0"/>
              <w:spacing w:line="480" w:lineRule="auto"/>
              <w:rPr>
                <w:i w:val="1"/>
                <w:sz w:val="16"/>
                <w:szCs w:val="16"/>
              </w:rPr>
            </w:pPr>
            <w:r w:rsidDel="00000000" w:rsidR="00000000" w:rsidRPr="00000000">
              <w:rPr>
                <w:i w:val="1"/>
                <w:sz w:val="16"/>
                <w:szCs w:val="16"/>
                <w:rtl w:val="0"/>
              </w:rPr>
              <w:t xml:space="preserve">coccinea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480" w:lineRule="auto"/>
              <w:rPr>
                <w:sz w:val="16"/>
                <w:szCs w:val="16"/>
              </w:rPr>
            </w:pPr>
            <w:r w:rsidDel="00000000" w:rsidR="00000000" w:rsidRPr="00000000">
              <w:rPr>
                <w:sz w:val="16"/>
                <w:szCs w:val="16"/>
                <w:rtl w:val="0"/>
              </w:rPr>
              <w:t xml:space="preserve">SPCO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480" w:lineRule="auto"/>
              <w:rPr>
                <w:i w:val="1"/>
                <w:sz w:val="16"/>
                <w:szCs w:val="16"/>
              </w:rPr>
            </w:pPr>
            <w:r w:rsidDel="00000000" w:rsidR="00000000" w:rsidRPr="00000000">
              <w:rPr>
                <w:i w:val="1"/>
                <w:sz w:val="16"/>
                <w:szCs w:val="16"/>
                <w:rtl w:val="0"/>
              </w:rPr>
              <w:t xml:space="preserve">Sphaerelcea coccinea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480" w:lineRule="auto"/>
              <w:rPr>
                <w:sz w:val="16"/>
                <w:szCs w:val="16"/>
              </w:rPr>
            </w:pPr>
            <w:r w:rsidDel="00000000" w:rsidR="00000000" w:rsidRPr="00000000">
              <w:rPr>
                <w:sz w:val="16"/>
                <w:szCs w:val="16"/>
                <w:rtl w:val="0"/>
              </w:rPr>
              <w:t xml:space="preserve">n</w:t>
            </w:r>
            <w:ins w:author="Adam Mahood" w:id="254" w:date="2023-09-28T19:04:22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480" w:lineRule="auto"/>
              <w:rPr>
                <w:sz w:val="16"/>
                <w:szCs w:val="16"/>
              </w:rPr>
            </w:pPr>
            <w:r w:rsidDel="00000000" w:rsidR="00000000" w:rsidRPr="00000000">
              <w:rPr>
                <w:sz w:val="16"/>
                <w:szCs w:val="16"/>
                <w:rtl w:val="0"/>
              </w:rPr>
              <w:t xml:space="preserve">Papaveraceae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480" w:lineRule="auto"/>
              <w:rPr>
                <w:i w:val="1"/>
                <w:sz w:val="16"/>
                <w:szCs w:val="16"/>
              </w:rPr>
            </w:pPr>
            <w:r w:rsidDel="00000000" w:rsidR="00000000" w:rsidRPr="00000000">
              <w:rPr>
                <w:i w:val="1"/>
                <w:sz w:val="16"/>
                <w:szCs w:val="16"/>
                <w:rtl w:val="0"/>
              </w:rPr>
              <w:t xml:space="preserve">Argemone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480" w:lineRule="auto"/>
              <w:rPr>
                <w:i w:val="1"/>
                <w:sz w:val="16"/>
                <w:szCs w:val="16"/>
              </w:rPr>
            </w:pPr>
            <w:r w:rsidDel="00000000" w:rsidR="00000000" w:rsidRPr="00000000">
              <w:rPr>
                <w:sz w:val="16"/>
                <w:szCs w:val="16"/>
                <w:rtl w:val="0"/>
              </w:rPr>
              <w:t xml:space="preserve">cf </w:t>
            </w:r>
            <w:r w:rsidDel="00000000" w:rsidR="00000000" w:rsidRPr="00000000">
              <w:rPr>
                <w:i w:val="1"/>
                <w:sz w:val="16"/>
                <w:szCs w:val="16"/>
                <w:rtl w:val="0"/>
              </w:rPr>
              <w:t xml:space="preserve">hispida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3">
            <w:pPr>
              <w:widowControl w:val="0"/>
              <w:spacing w:line="480" w:lineRule="auto"/>
              <w:rPr>
                <w:sz w:val="16"/>
                <w:szCs w:val="16"/>
              </w:rPr>
            </w:pPr>
            <w:r w:rsidDel="00000000" w:rsidR="00000000" w:rsidRPr="00000000">
              <w:rPr>
                <w:sz w:val="16"/>
                <w:szCs w:val="16"/>
                <w:rtl w:val="0"/>
              </w:rPr>
              <w:t xml:space="preserve">ARHI</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480" w:lineRule="auto"/>
              <w:rPr>
                <w:i w:val="1"/>
                <w:sz w:val="16"/>
                <w:szCs w:val="16"/>
              </w:rPr>
            </w:pPr>
            <w:r w:rsidDel="00000000" w:rsidR="00000000" w:rsidRPr="00000000">
              <w:rPr>
                <w:i w:val="1"/>
                <w:sz w:val="16"/>
                <w:szCs w:val="16"/>
                <w:rtl w:val="0"/>
              </w:rPr>
              <w:t xml:space="preserve">Argemone cf hispida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480" w:lineRule="auto"/>
              <w:rPr>
                <w:sz w:val="16"/>
                <w:szCs w:val="16"/>
              </w:rPr>
            </w:pPr>
            <w:r w:rsidDel="00000000" w:rsidR="00000000" w:rsidRPr="00000000">
              <w:rPr>
                <w:sz w:val="16"/>
                <w:szCs w:val="16"/>
                <w:rtl w:val="0"/>
              </w:rPr>
              <w:t xml:space="preserve">n</w:t>
            </w:r>
            <w:ins w:author="Adam Mahood" w:id="255" w:date="2023-09-28T19:04:25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9">
            <w:pPr>
              <w:widowControl w:val="0"/>
              <w:spacing w:line="480" w:lineRule="auto"/>
              <w:rPr>
                <w:i w:val="1"/>
                <w:sz w:val="16"/>
                <w:szCs w:val="16"/>
              </w:rPr>
            </w:pPr>
            <w:r w:rsidDel="00000000" w:rsidR="00000000" w:rsidRPr="00000000">
              <w:rPr>
                <w:i w:val="1"/>
                <w:sz w:val="16"/>
                <w:szCs w:val="16"/>
                <w:rtl w:val="0"/>
              </w:rPr>
              <w:t xml:space="preserve">Bouteloua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A">
            <w:pPr>
              <w:widowControl w:val="0"/>
              <w:spacing w:line="480" w:lineRule="auto"/>
              <w:rPr>
                <w:i w:val="1"/>
                <w:sz w:val="16"/>
                <w:szCs w:val="16"/>
              </w:rPr>
            </w:pPr>
            <w:r w:rsidDel="00000000" w:rsidR="00000000" w:rsidRPr="00000000">
              <w:rPr>
                <w:i w:val="1"/>
                <w:sz w:val="16"/>
                <w:szCs w:val="16"/>
                <w:rtl w:val="0"/>
              </w:rPr>
              <w:t xml:space="preserve">curtipendula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480" w:lineRule="auto"/>
              <w:rPr>
                <w:sz w:val="16"/>
                <w:szCs w:val="16"/>
              </w:rPr>
            </w:pPr>
            <w:r w:rsidDel="00000000" w:rsidR="00000000" w:rsidRPr="00000000">
              <w:rPr>
                <w:sz w:val="16"/>
                <w:szCs w:val="16"/>
                <w:rtl w:val="0"/>
              </w:rPr>
              <w:t xml:space="preserve">BOCU</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480" w:lineRule="auto"/>
              <w:rPr>
                <w:i w:val="1"/>
                <w:sz w:val="16"/>
                <w:szCs w:val="16"/>
              </w:rPr>
            </w:pPr>
            <w:r w:rsidDel="00000000" w:rsidR="00000000" w:rsidRPr="00000000">
              <w:rPr>
                <w:i w:val="1"/>
                <w:sz w:val="16"/>
                <w:szCs w:val="16"/>
                <w:rtl w:val="0"/>
              </w:rPr>
              <w:t xml:space="preserve">Bouteloua curtipendula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480" w:lineRule="auto"/>
              <w:rPr>
                <w:sz w:val="16"/>
                <w:szCs w:val="16"/>
              </w:rPr>
            </w:pPr>
            <w:r w:rsidDel="00000000" w:rsidR="00000000" w:rsidRPr="00000000">
              <w:rPr>
                <w:sz w:val="16"/>
                <w:szCs w:val="16"/>
                <w:rtl w:val="0"/>
              </w:rPr>
              <w:t xml:space="preserve">yes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480" w:lineRule="auto"/>
              <w:rPr>
                <w:sz w:val="16"/>
                <w:szCs w:val="16"/>
              </w:rPr>
            </w:pPr>
            <w:r w:rsidDel="00000000" w:rsidR="00000000" w:rsidRPr="00000000">
              <w:rPr>
                <w:sz w:val="16"/>
                <w:szCs w:val="16"/>
                <w:rtl w:val="0"/>
              </w:rPr>
              <w:t xml:space="preserve">n</w:t>
            </w:r>
            <w:ins w:author="Adam Mahood" w:id="256" w:date="2023-09-28T19:04:28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7F">
            <w:pPr>
              <w:widowControl w:val="0"/>
              <w:spacing w:line="480" w:lineRule="auto"/>
              <w:rPr>
                <w:sz w:val="16"/>
                <w:szCs w:val="16"/>
              </w:rPr>
            </w:pPr>
            <w:r w:rsidDel="00000000" w:rsidR="00000000" w:rsidRPr="00000000">
              <w:rPr>
                <w:sz w:val="16"/>
                <w:szCs w:val="16"/>
                <w:rtl w:val="0"/>
              </w:rPr>
              <w:t xml:space="preserve">0.6244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480" w:lineRule="auto"/>
              <w:rPr>
                <w:i w:val="1"/>
                <w:sz w:val="16"/>
                <w:szCs w:val="16"/>
              </w:rPr>
            </w:pPr>
            <w:r w:rsidDel="00000000" w:rsidR="00000000" w:rsidRPr="00000000">
              <w:rPr>
                <w:i w:val="1"/>
                <w:sz w:val="16"/>
                <w:szCs w:val="16"/>
                <w:rtl w:val="0"/>
              </w:rPr>
              <w:t xml:space="preserve">Panicum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480" w:lineRule="auto"/>
              <w:rPr>
                <w:i w:val="1"/>
                <w:sz w:val="16"/>
                <w:szCs w:val="16"/>
              </w:rPr>
            </w:pPr>
            <w:r w:rsidDel="00000000" w:rsidR="00000000" w:rsidRPr="00000000">
              <w:rPr>
                <w:i w:val="1"/>
                <w:sz w:val="16"/>
                <w:szCs w:val="16"/>
                <w:rtl w:val="0"/>
              </w:rPr>
              <w:t xml:space="preserve">virgatum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480" w:lineRule="auto"/>
              <w:rPr>
                <w:sz w:val="16"/>
                <w:szCs w:val="16"/>
              </w:rPr>
            </w:pPr>
            <w:r w:rsidDel="00000000" w:rsidR="00000000" w:rsidRPr="00000000">
              <w:rPr>
                <w:sz w:val="16"/>
                <w:szCs w:val="16"/>
                <w:rtl w:val="0"/>
              </w:rPr>
              <w:t xml:space="preserve">PAVI</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480" w:lineRule="auto"/>
              <w:rPr>
                <w:i w:val="1"/>
                <w:sz w:val="16"/>
                <w:szCs w:val="16"/>
              </w:rPr>
            </w:pPr>
            <w:r w:rsidDel="00000000" w:rsidR="00000000" w:rsidRPr="00000000">
              <w:rPr>
                <w:i w:val="1"/>
                <w:sz w:val="16"/>
                <w:szCs w:val="16"/>
                <w:rtl w:val="0"/>
              </w:rPr>
              <w:t xml:space="preserve">Panicum virgatum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480" w:lineRule="auto"/>
              <w:rPr>
                <w:sz w:val="16"/>
                <w:szCs w:val="16"/>
              </w:rPr>
            </w:pPr>
            <w:r w:rsidDel="00000000" w:rsidR="00000000" w:rsidRPr="00000000">
              <w:rPr>
                <w:sz w:val="16"/>
                <w:szCs w:val="16"/>
                <w:rtl w:val="0"/>
              </w:rPr>
              <w:t xml:space="preserve">yes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480" w:lineRule="auto"/>
              <w:rPr>
                <w:sz w:val="16"/>
                <w:szCs w:val="16"/>
              </w:rPr>
            </w:pPr>
            <w:r w:rsidDel="00000000" w:rsidR="00000000" w:rsidRPr="00000000">
              <w:rPr>
                <w:sz w:val="16"/>
                <w:szCs w:val="16"/>
                <w:rtl w:val="0"/>
              </w:rPr>
              <w:t xml:space="preserve">n</w:t>
            </w:r>
            <w:ins w:author="Adam Mahood" w:id="257" w:date="2023-09-28T19:04:29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480" w:lineRule="auto"/>
              <w:rPr>
                <w:sz w:val="16"/>
                <w:szCs w:val="16"/>
              </w:rPr>
            </w:pPr>
            <w:r w:rsidDel="00000000" w:rsidR="00000000" w:rsidRPr="00000000">
              <w:rPr>
                <w:sz w:val="16"/>
                <w:szCs w:val="16"/>
                <w:rtl w:val="0"/>
              </w:rPr>
              <w:t xml:space="preserve">0.1784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480" w:lineRule="auto"/>
              <w:rPr>
                <w:i w:val="1"/>
                <w:sz w:val="16"/>
                <w:szCs w:val="16"/>
              </w:rPr>
            </w:pPr>
            <w:r w:rsidDel="00000000" w:rsidR="00000000" w:rsidRPr="00000000">
              <w:rPr>
                <w:i w:val="1"/>
                <w:sz w:val="16"/>
                <w:szCs w:val="16"/>
                <w:rtl w:val="0"/>
              </w:rPr>
              <w:t xml:space="preserve">Schizachyrium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480" w:lineRule="auto"/>
              <w:rPr>
                <w:i w:val="1"/>
                <w:sz w:val="16"/>
                <w:szCs w:val="16"/>
              </w:rPr>
            </w:pPr>
            <w:r w:rsidDel="00000000" w:rsidR="00000000" w:rsidRPr="00000000">
              <w:rPr>
                <w:i w:val="1"/>
                <w:sz w:val="16"/>
                <w:szCs w:val="16"/>
                <w:rtl w:val="0"/>
              </w:rPr>
              <w:t xml:space="preserve">scoparium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480" w:lineRule="auto"/>
              <w:rPr>
                <w:sz w:val="16"/>
                <w:szCs w:val="16"/>
              </w:rPr>
            </w:pPr>
            <w:r w:rsidDel="00000000" w:rsidR="00000000" w:rsidRPr="00000000">
              <w:rPr>
                <w:sz w:val="16"/>
                <w:szCs w:val="16"/>
                <w:rtl w:val="0"/>
              </w:rPr>
              <w:t xml:space="preserve">SCSC</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480" w:lineRule="auto"/>
              <w:rPr>
                <w:i w:val="1"/>
                <w:sz w:val="16"/>
                <w:szCs w:val="16"/>
              </w:rPr>
            </w:pPr>
            <w:r w:rsidDel="00000000" w:rsidR="00000000" w:rsidRPr="00000000">
              <w:rPr>
                <w:i w:val="1"/>
                <w:sz w:val="16"/>
                <w:szCs w:val="16"/>
                <w:rtl w:val="0"/>
              </w:rPr>
              <w:t xml:space="preserve">Schizachyrium scoparium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480" w:lineRule="auto"/>
              <w:rPr>
                <w:sz w:val="16"/>
                <w:szCs w:val="16"/>
              </w:rPr>
            </w:pPr>
            <w:r w:rsidDel="00000000" w:rsidR="00000000" w:rsidRPr="00000000">
              <w:rPr>
                <w:sz w:val="16"/>
                <w:szCs w:val="16"/>
                <w:rtl w:val="0"/>
              </w:rPr>
              <w:t xml:space="preserve">yes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E">
            <w:pPr>
              <w:widowControl w:val="0"/>
              <w:spacing w:line="480" w:lineRule="auto"/>
              <w:rPr>
                <w:sz w:val="16"/>
                <w:szCs w:val="16"/>
              </w:rPr>
            </w:pPr>
            <w:r w:rsidDel="00000000" w:rsidR="00000000" w:rsidRPr="00000000">
              <w:rPr>
                <w:sz w:val="16"/>
                <w:szCs w:val="16"/>
                <w:rtl w:val="0"/>
              </w:rPr>
              <w:t xml:space="preserve">n</w:t>
            </w:r>
            <w:ins w:author="Adam Mahood" w:id="258" w:date="2023-09-28T19:04:30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480" w:lineRule="auto"/>
              <w:rPr>
                <w:sz w:val="16"/>
                <w:szCs w:val="16"/>
              </w:rPr>
            </w:pPr>
            <w:r w:rsidDel="00000000" w:rsidR="00000000" w:rsidRPr="00000000">
              <w:rPr>
                <w:sz w:val="16"/>
                <w:szCs w:val="16"/>
                <w:rtl w:val="0"/>
              </w:rPr>
              <w:t xml:space="preserve">0.3568</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1">
            <w:pPr>
              <w:widowControl w:val="0"/>
              <w:spacing w:line="480" w:lineRule="auto"/>
              <w:rPr>
                <w:i w:val="1"/>
                <w:sz w:val="16"/>
                <w:szCs w:val="16"/>
              </w:rPr>
            </w:pPr>
            <w:r w:rsidDel="00000000" w:rsidR="00000000" w:rsidRPr="00000000">
              <w:rPr>
                <w:i w:val="1"/>
                <w:sz w:val="16"/>
                <w:szCs w:val="16"/>
                <w:rtl w:val="0"/>
              </w:rPr>
              <w:t xml:space="preserve">Nassella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480" w:lineRule="auto"/>
              <w:rPr>
                <w:i w:val="1"/>
                <w:sz w:val="16"/>
                <w:szCs w:val="16"/>
              </w:rPr>
            </w:pPr>
            <w:r w:rsidDel="00000000" w:rsidR="00000000" w:rsidRPr="00000000">
              <w:rPr>
                <w:i w:val="1"/>
                <w:sz w:val="16"/>
                <w:szCs w:val="16"/>
                <w:rtl w:val="0"/>
              </w:rPr>
              <w:t xml:space="preserve">viridula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480" w:lineRule="auto"/>
              <w:rPr>
                <w:sz w:val="16"/>
                <w:szCs w:val="16"/>
              </w:rPr>
            </w:pPr>
            <w:r w:rsidDel="00000000" w:rsidR="00000000" w:rsidRPr="00000000">
              <w:rPr>
                <w:sz w:val="16"/>
                <w:szCs w:val="16"/>
                <w:rtl w:val="0"/>
              </w:rPr>
              <w:t xml:space="preserve">NAVI</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480" w:lineRule="auto"/>
              <w:rPr>
                <w:i w:val="1"/>
                <w:sz w:val="16"/>
                <w:szCs w:val="16"/>
              </w:rPr>
            </w:pPr>
            <w:r w:rsidDel="00000000" w:rsidR="00000000" w:rsidRPr="00000000">
              <w:rPr>
                <w:i w:val="1"/>
                <w:sz w:val="16"/>
                <w:szCs w:val="16"/>
                <w:rtl w:val="0"/>
              </w:rPr>
              <w:t xml:space="preserve">Nassella viridula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480" w:lineRule="auto"/>
              <w:rPr>
                <w:sz w:val="16"/>
                <w:szCs w:val="16"/>
              </w:rPr>
            </w:pPr>
            <w:r w:rsidDel="00000000" w:rsidR="00000000" w:rsidRPr="00000000">
              <w:rPr>
                <w:sz w:val="16"/>
                <w:szCs w:val="16"/>
                <w:rtl w:val="0"/>
              </w:rPr>
              <w:t xml:space="preserve">yes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480" w:lineRule="auto"/>
              <w:rPr>
                <w:sz w:val="16"/>
                <w:szCs w:val="16"/>
              </w:rPr>
            </w:pPr>
            <w:r w:rsidDel="00000000" w:rsidR="00000000" w:rsidRPr="00000000">
              <w:rPr>
                <w:sz w:val="16"/>
                <w:szCs w:val="16"/>
                <w:rtl w:val="0"/>
              </w:rPr>
              <w:t xml:space="preserve">n</w:t>
            </w:r>
            <w:ins w:author="Adam Mahood" w:id="259" w:date="2023-09-28T19:04:31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480" w:lineRule="auto"/>
              <w:rPr>
                <w:sz w:val="16"/>
                <w:szCs w:val="16"/>
              </w:rPr>
            </w:pPr>
            <w:r w:rsidDel="00000000" w:rsidR="00000000" w:rsidRPr="00000000">
              <w:rPr>
                <w:sz w:val="16"/>
                <w:szCs w:val="16"/>
                <w:rtl w:val="0"/>
              </w:rPr>
              <w:t xml:space="preserve">0.7136</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480" w:lineRule="auto"/>
              <w:rPr>
                <w:i w:val="1"/>
                <w:sz w:val="16"/>
                <w:szCs w:val="16"/>
              </w:rPr>
            </w:pPr>
            <w:r w:rsidDel="00000000" w:rsidR="00000000" w:rsidRPr="00000000">
              <w:rPr>
                <w:i w:val="1"/>
                <w:sz w:val="16"/>
                <w:szCs w:val="16"/>
                <w:rtl w:val="0"/>
              </w:rPr>
              <w:t xml:space="preserve">Pascopyrum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480" w:lineRule="auto"/>
              <w:rPr>
                <w:i w:val="1"/>
                <w:sz w:val="16"/>
                <w:szCs w:val="16"/>
              </w:rPr>
            </w:pPr>
            <w:r w:rsidDel="00000000" w:rsidR="00000000" w:rsidRPr="00000000">
              <w:rPr>
                <w:i w:val="1"/>
                <w:sz w:val="16"/>
                <w:szCs w:val="16"/>
                <w:rtl w:val="0"/>
              </w:rPr>
              <w:t xml:space="preserve">smithii</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480" w:lineRule="auto"/>
              <w:rPr>
                <w:sz w:val="16"/>
                <w:szCs w:val="16"/>
              </w:rPr>
            </w:pPr>
            <w:r w:rsidDel="00000000" w:rsidR="00000000" w:rsidRPr="00000000">
              <w:rPr>
                <w:sz w:val="16"/>
                <w:szCs w:val="16"/>
                <w:rtl w:val="0"/>
              </w:rPr>
              <w:t xml:space="preserve">PASM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480" w:lineRule="auto"/>
              <w:rPr>
                <w:i w:val="1"/>
                <w:sz w:val="16"/>
                <w:szCs w:val="16"/>
              </w:rPr>
            </w:pPr>
            <w:r w:rsidDel="00000000" w:rsidR="00000000" w:rsidRPr="00000000">
              <w:rPr>
                <w:i w:val="1"/>
                <w:sz w:val="16"/>
                <w:szCs w:val="16"/>
                <w:rtl w:val="0"/>
              </w:rPr>
              <w:t xml:space="preserve">Pascopyrum smithii</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480" w:lineRule="auto"/>
              <w:rPr>
                <w:sz w:val="16"/>
                <w:szCs w:val="16"/>
              </w:rPr>
            </w:pPr>
            <w:r w:rsidDel="00000000" w:rsidR="00000000" w:rsidRPr="00000000">
              <w:rPr>
                <w:sz w:val="16"/>
                <w:szCs w:val="16"/>
                <w:rtl w:val="0"/>
              </w:rPr>
              <w:t xml:space="preserve">yes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480" w:lineRule="auto"/>
              <w:rPr>
                <w:sz w:val="16"/>
                <w:szCs w:val="16"/>
              </w:rPr>
            </w:pPr>
            <w:r w:rsidDel="00000000" w:rsidR="00000000" w:rsidRPr="00000000">
              <w:rPr>
                <w:sz w:val="16"/>
                <w:szCs w:val="16"/>
                <w:rtl w:val="0"/>
              </w:rPr>
              <w:t xml:space="preserve">n</w:t>
            </w:r>
            <w:ins w:author="Adam Mahood" w:id="260" w:date="2023-09-28T19:04:32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480" w:lineRule="auto"/>
              <w:rPr>
                <w:sz w:val="16"/>
                <w:szCs w:val="16"/>
              </w:rPr>
            </w:pPr>
            <w:r w:rsidDel="00000000" w:rsidR="00000000" w:rsidRPr="00000000">
              <w:rPr>
                <w:sz w:val="16"/>
                <w:szCs w:val="16"/>
                <w:rtl w:val="0"/>
              </w:rPr>
              <w:t xml:space="preserve">1.784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480" w:lineRule="auto"/>
              <w:rPr>
                <w:i w:val="1"/>
                <w:sz w:val="16"/>
                <w:szCs w:val="16"/>
              </w:rPr>
            </w:pPr>
            <w:r w:rsidDel="00000000" w:rsidR="00000000" w:rsidRPr="00000000">
              <w:rPr>
                <w:i w:val="1"/>
                <w:sz w:val="16"/>
                <w:szCs w:val="16"/>
                <w:rtl w:val="0"/>
              </w:rPr>
              <w:t xml:space="preserve">Bouteloua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480" w:lineRule="auto"/>
              <w:rPr>
                <w:i w:val="1"/>
                <w:sz w:val="16"/>
                <w:szCs w:val="16"/>
              </w:rPr>
            </w:pPr>
            <w:r w:rsidDel="00000000" w:rsidR="00000000" w:rsidRPr="00000000">
              <w:rPr>
                <w:i w:val="1"/>
                <w:sz w:val="16"/>
                <w:szCs w:val="16"/>
                <w:rtl w:val="0"/>
              </w:rPr>
              <w:t xml:space="preserve">gracilis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480" w:lineRule="auto"/>
              <w:rPr>
                <w:sz w:val="16"/>
                <w:szCs w:val="16"/>
              </w:rPr>
            </w:pPr>
            <w:r w:rsidDel="00000000" w:rsidR="00000000" w:rsidRPr="00000000">
              <w:rPr>
                <w:sz w:val="16"/>
                <w:szCs w:val="16"/>
                <w:rtl w:val="0"/>
              </w:rPr>
              <w:t xml:space="preserve">BOGR</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480" w:lineRule="auto"/>
              <w:rPr>
                <w:i w:val="1"/>
                <w:sz w:val="16"/>
                <w:szCs w:val="16"/>
              </w:rPr>
            </w:pPr>
            <w:r w:rsidDel="00000000" w:rsidR="00000000" w:rsidRPr="00000000">
              <w:rPr>
                <w:i w:val="1"/>
                <w:sz w:val="16"/>
                <w:szCs w:val="16"/>
                <w:rtl w:val="0"/>
              </w:rPr>
              <w:t xml:space="preserve">Bouteloua gracilis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480" w:lineRule="auto"/>
              <w:rPr>
                <w:sz w:val="16"/>
                <w:szCs w:val="16"/>
              </w:rPr>
            </w:pPr>
            <w:r w:rsidDel="00000000" w:rsidR="00000000" w:rsidRPr="00000000">
              <w:rPr>
                <w:sz w:val="16"/>
                <w:szCs w:val="16"/>
                <w:rtl w:val="0"/>
              </w:rPr>
              <w:t xml:space="preserve">yes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480" w:lineRule="auto"/>
              <w:rPr>
                <w:sz w:val="16"/>
                <w:szCs w:val="16"/>
              </w:rPr>
            </w:pPr>
            <w:r w:rsidDel="00000000" w:rsidR="00000000" w:rsidRPr="00000000">
              <w:rPr>
                <w:sz w:val="16"/>
                <w:szCs w:val="16"/>
                <w:rtl w:val="0"/>
              </w:rPr>
              <w:t xml:space="preserve">n</w:t>
            </w:r>
            <w:ins w:author="Adam Mahood" w:id="261" w:date="2023-09-28T19:04:33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480" w:lineRule="auto"/>
              <w:rPr>
                <w:sz w:val="16"/>
                <w:szCs w:val="16"/>
              </w:rPr>
            </w:pPr>
            <w:r w:rsidDel="00000000" w:rsidR="00000000" w:rsidRPr="00000000">
              <w:rPr>
                <w:sz w:val="16"/>
                <w:szCs w:val="16"/>
                <w:rtl w:val="0"/>
              </w:rPr>
              <w:t xml:space="preserve">0.1784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480" w:lineRule="auto"/>
              <w:rPr>
                <w:i w:val="1"/>
                <w:sz w:val="16"/>
                <w:szCs w:val="16"/>
              </w:rPr>
            </w:pPr>
            <w:r w:rsidDel="00000000" w:rsidR="00000000" w:rsidRPr="00000000">
              <w:rPr>
                <w:i w:val="1"/>
                <w:sz w:val="16"/>
                <w:szCs w:val="16"/>
                <w:rtl w:val="0"/>
              </w:rPr>
              <w:t xml:space="preserve">Elymus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480" w:lineRule="auto"/>
              <w:rPr>
                <w:i w:val="1"/>
                <w:sz w:val="16"/>
                <w:szCs w:val="16"/>
              </w:rPr>
            </w:pPr>
            <w:r w:rsidDel="00000000" w:rsidR="00000000" w:rsidRPr="00000000">
              <w:rPr>
                <w:i w:val="1"/>
                <w:sz w:val="16"/>
                <w:szCs w:val="16"/>
                <w:rtl w:val="0"/>
              </w:rPr>
              <w:t xml:space="preserve">elymoides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480" w:lineRule="auto"/>
              <w:rPr>
                <w:sz w:val="16"/>
                <w:szCs w:val="16"/>
              </w:rPr>
            </w:pPr>
            <w:r w:rsidDel="00000000" w:rsidR="00000000" w:rsidRPr="00000000">
              <w:rPr>
                <w:sz w:val="16"/>
                <w:szCs w:val="16"/>
                <w:rtl w:val="0"/>
              </w:rPr>
              <w:t xml:space="preserve">ELEL</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480" w:lineRule="auto"/>
              <w:rPr>
                <w:i w:val="1"/>
                <w:sz w:val="16"/>
                <w:szCs w:val="16"/>
              </w:rPr>
            </w:pPr>
            <w:r w:rsidDel="00000000" w:rsidR="00000000" w:rsidRPr="00000000">
              <w:rPr>
                <w:i w:val="1"/>
                <w:sz w:val="16"/>
                <w:szCs w:val="16"/>
                <w:rtl w:val="0"/>
              </w:rPr>
              <w:t xml:space="preserve">Elymus elymoides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480" w:lineRule="auto"/>
              <w:rPr>
                <w:sz w:val="16"/>
                <w:szCs w:val="16"/>
              </w:rPr>
            </w:pPr>
            <w:r w:rsidDel="00000000" w:rsidR="00000000" w:rsidRPr="00000000">
              <w:rPr>
                <w:sz w:val="16"/>
                <w:szCs w:val="16"/>
                <w:rtl w:val="0"/>
              </w:rPr>
              <w:t xml:space="preserve">n</w:t>
            </w:r>
            <w:ins w:author="Adam Mahood" w:id="262" w:date="2023-09-28T19:04:35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480" w:lineRule="auto"/>
              <w:rPr>
                <w:sz w:val="16"/>
                <w:szCs w:val="16"/>
              </w:rPr>
            </w:pPr>
            <w:r w:rsidDel="00000000" w:rsidR="00000000" w:rsidRPr="00000000">
              <w:rPr>
                <w:sz w:val="16"/>
                <w:szCs w:val="16"/>
                <w:rtl w:val="0"/>
              </w:rPr>
              <w:t xml:space="preserve">Solanaceae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480" w:lineRule="auto"/>
              <w:rPr>
                <w:i w:val="1"/>
                <w:sz w:val="16"/>
                <w:szCs w:val="16"/>
              </w:rPr>
            </w:pPr>
            <w:r w:rsidDel="00000000" w:rsidR="00000000" w:rsidRPr="00000000">
              <w:rPr>
                <w:i w:val="1"/>
                <w:sz w:val="16"/>
                <w:szCs w:val="16"/>
                <w:rtl w:val="0"/>
              </w:rPr>
              <w:t xml:space="preserve">Solanum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480" w:lineRule="auto"/>
              <w:rPr>
                <w:i w:val="1"/>
                <w:sz w:val="16"/>
                <w:szCs w:val="16"/>
              </w:rPr>
            </w:pPr>
            <w:r w:rsidDel="00000000" w:rsidR="00000000" w:rsidRPr="00000000">
              <w:rPr>
                <w:i w:val="1"/>
                <w:sz w:val="16"/>
                <w:szCs w:val="16"/>
                <w:rtl w:val="0"/>
              </w:rPr>
              <w:t xml:space="preserve">triflorum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480" w:lineRule="auto"/>
              <w:rPr>
                <w:sz w:val="16"/>
                <w:szCs w:val="16"/>
              </w:rPr>
            </w:pPr>
            <w:r w:rsidDel="00000000" w:rsidR="00000000" w:rsidRPr="00000000">
              <w:rPr>
                <w:sz w:val="16"/>
                <w:szCs w:val="16"/>
                <w:rtl w:val="0"/>
              </w:rPr>
              <w:t xml:space="preserve">FORB</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480" w:lineRule="auto"/>
              <w:rPr>
                <w:sz w:val="16"/>
                <w:szCs w:val="16"/>
              </w:rPr>
            </w:pPr>
            <w:r w:rsidDel="00000000" w:rsidR="00000000" w:rsidRPr="00000000">
              <w:rPr>
                <w:sz w:val="16"/>
                <w:szCs w:val="16"/>
                <w:rtl w:val="0"/>
              </w:rPr>
              <w:t xml:space="preserve">Native Forbs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480" w:lineRule="auto"/>
              <w:rPr>
                <w:sz w:val="16"/>
                <w:szCs w:val="16"/>
              </w:rPr>
            </w:pPr>
            <w:r w:rsidDel="00000000" w:rsidR="00000000" w:rsidRPr="00000000">
              <w:rPr>
                <w:sz w:val="16"/>
                <w:szCs w:val="16"/>
                <w:rtl w:val="0"/>
              </w:rPr>
              <w:t xml:space="preserve">n</w:t>
            </w:r>
            <w:ins w:author="Adam Mahood" w:id="263" w:date="2023-09-28T19:04:37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8">
            <w:pPr>
              <w:widowControl w:val="0"/>
              <w:spacing w:line="480" w:lineRule="auto"/>
              <w:rPr>
                <w:sz w:val="16"/>
                <w:szCs w:val="16"/>
              </w:rPr>
            </w:pPr>
            <w:ins w:author="Adam Mahood" w:id="264" w:date="2023-09-29T17:53:46Z">
              <w:r w:rsidDel="00000000" w:rsidR="00000000" w:rsidRPr="00000000">
                <w:rPr>
                  <w:sz w:val="16"/>
                  <w:szCs w:val="16"/>
                  <w:rtl w:val="0"/>
                </w:rPr>
                <w:t xml:space="preserve">Nyctaginaceae</w:t>
              </w:r>
            </w:ins>
            <w:del w:author="Adam Mahood" w:id="264" w:date="2023-09-29T17:53:46Z">
              <w:r w:rsidDel="00000000" w:rsidR="00000000" w:rsidRPr="00000000">
                <w:rPr>
                  <w:sz w:val="16"/>
                  <w:szCs w:val="16"/>
                  <w:rtl w:val="0"/>
                </w:rPr>
                <w:delText xml:space="preserve">unknown</w:delText>
              </w:r>
            </w:del>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480" w:lineRule="auto"/>
              <w:rPr>
                <w:i w:val="1"/>
                <w:sz w:val="16"/>
                <w:szCs w:val="16"/>
                <w:rPrChange w:author="Adam Mahood" w:id="266" w:date="2023-09-29T17:54:59Z">
                  <w:rPr>
                    <w:sz w:val="16"/>
                    <w:szCs w:val="16"/>
                  </w:rPr>
                </w:rPrChange>
              </w:rPr>
            </w:pPr>
            <w:ins w:author="Adam Mahood" w:id="265" w:date="2023-09-29T17:53:52Z">
              <w:r w:rsidDel="00000000" w:rsidR="00000000" w:rsidRPr="00000000">
                <w:rPr>
                  <w:i w:val="1"/>
                  <w:sz w:val="16"/>
                  <w:szCs w:val="16"/>
                  <w:rtl w:val="0"/>
                  <w:rPrChange w:author="Adam Mahood" w:id="266" w:date="2023-09-29T17:54:59Z">
                    <w:rPr>
                      <w:sz w:val="16"/>
                      <w:szCs w:val="16"/>
                    </w:rPr>
                  </w:rPrChange>
                </w:rPr>
                <w:t xml:space="preserve">Mirabilis</w:t>
              </w:r>
            </w:ins>
            <w:del w:author="Adam Mahood" w:id="265" w:date="2023-09-29T17:53:52Z">
              <w:r w:rsidDel="00000000" w:rsidR="00000000" w:rsidRPr="00000000">
                <w:rPr>
                  <w:i w:val="1"/>
                  <w:sz w:val="16"/>
                  <w:szCs w:val="16"/>
                  <w:rtl w:val="0"/>
                  <w:rPrChange w:author="Adam Mahood" w:id="266" w:date="2023-09-29T17:54:59Z">
                    <w:rPr>
                      <w:sz w:val="16"/>
                      <w:szCs w:val="16"/>
                    </w:rPr>
                  </w:rPrChange>
                </w:rPr>
                <w:delText xml:space="preserve">Perennial_forb</w:delText>
              </w:r>
            </w:del>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480" w:lineRule="auto"/>
              <w:rPr>
                <w:sz w:val="16"/>
                <w:szCs w:val="16"/>
              </w:rPr>
            </w:pPr>
            <w:ins w:author="Adam Mahood" w:id="267" w:date="2023-09-29T17:53:59Z">
              <w:r w:rsidDel="00000000" w:rsidR="00000000" w:rsidRPr="00000000">
                <w:rPr>
                  <w:sz w:val="16"/>
                  <w:szCs w:val="16"/>
                  <w:rtl w:val="0"/>
                </w:rPr>
                <w:t xml:space="preserve">sp</w:t>
              </w:r>
            </w:ins>
            <w:del w:author="Adam Mahood" w:id="267" w:date="2023-09-29T17:53:59Z">
              <w:r w:rsidDel="00000000" w:rsidR="00000000" w:rsidRPr="00000000">
                <w:rPr>
                  <w:sz w:val="16"/>
                  <w:szCs w:val="16"/>
                  <w:rtl w:val="0"/>
                </w:rPr>
                <w:delText xml:space="preserve">d_012_herb_01</w:delText>
              </w:r>
            </w:del>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480" w:lineRule="auto"/>
              <w:rPr>
                <w:sz w:val="16"/>
                <w:szCs w:val="16"/>
              </w:rPr>
            </w:pPr>
            <w:r w:rsidDel="00000000" w:rsidR="00000000" w:rsidRPr="00000000">
              <w:rPr>
                <w:sz w:val="16"/>
                <w:szCs w:val="16"/>
                <w:rtl w:val="0"/>
              </w:rPr>
              <w:t xml:space="preserve">FORB</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480" w:lineRule="auto"/>
              <w:rPr>
                <w:sz w:val="16"/>
                <w:szCs w:val="16"/>
              </w:rPr>
            </w:pPr>
            <w:r w:rsidDel="00000000" w:rsidR="00000000" w:rsidRPr="00000000">
              <w:rPr>
                <w:sz w:val="16"/>
                <w:szCs w:val="16"/>
                <w:rtl w:val="0"/>
              </w:rPr>
              <w:t xml:space="preserve">Native Forbs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480" w:lineRule="auto"/>
              <w:rPr>
                <w:sz w:val="16"/>
                <w:szCs w:val="16"/>
              </w:rPr>
            </w:pPr>
            <w:r w:rsidDel="00000000" w:rsidR="00000000" w:rsidRPr="00000000">
              <w:rPr>
                <w:sz w:val="16"/>
                <w:szCs w:val="16"/>
                <w:rtl w:val="0"/>
              </w:rPr>
              <w:t xml:space="preserve">n</w:t>
            </w:r>
            <w:ins w:author="Adam Mahood" w:id="268" w:date="2023-09-28T19:04:38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480" w:lineRule="auto"/>
              <w:rPr>
                <w:sz w:val="16"/>
                <w:szCs w:val="16"/>
              </w:rPr>
            </w:pPr>
            <w:r w:rsidDel="00000000" w:rsidR="00000000" w:rsidRPr="00000000">
              <w:rPr>
                <w:sz w:val="16"/>
                <w:szCs w:val="16"/>
                <w:rtl w:val="0"/>
              </w:rPr>
              <w:t xml:space="preserve">unknown</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1">
            <w:pPr>
              <w:widowControl w:val="0"/>
              <w:spacing w:line="480" w:lineRule="auto"/>
              <w:rPr>
                <w:sz w:val="16"/>
                <w:szCs w:val="16"/>
              </w:rPr>
            </w:pPr>
            <w:r w:rsidDel="00000000" w:rsidR="00000000" w:rsidRPr="00000000">
              <w:rPr>
                <w:sz w:val="16"/>
                <w:szCs w:val="16"/>
                <w:rtl w:val="0"/>
              </w:rPr>
              <w:t xml:space="preserve">Rhizomatous_perennial_forb</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480" w:lineRule="auto"/>
              <w:rPr>
                <w:sz w:val="16"/>
                <w:szCs w:val="16"/>
              </w:rPr>
            </w:pPr>
            <w:r w:rsidDel="00000000" w:rsidR="00000000" w:rsidRPr="00000000">
              <w:rPr>
                <w:sz w:val="16"/>
                <w:szCs w:val="16"/>
                <w:rtl w:val="0"/>
              </w:rPr>
              <w:t xml:space="preserve">d_141_herb_09</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480" w:lineRule="auto"/>
              <w:rPr>
                <w:sz w:val="16"/>
                <w:szCs w:val="16"/>
              </w:rPr>
            </w:pPr>
            <w:r w:rsidDel="00000000" w:rsidR="00000000" w:rsidRPr="00000000">
              <w:rPr>
                <w:sz w:val="16"/>
                <w:szCs w:val="16"/>
                <w:rtl w:val="0"/>
              </w:rPr>
              <w:t xml:space="preserve">FORB</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480" w:lineRule="auto"/>
              <w:rPr>
                <w:sz w:val="16"/>
                <w:szCs w:val="16"/>
              </w:rPr>
            </w:pPr>
            <w:r w:rsidDel="00000000" w:rsidR="00000000" w:rsidRPr="00000000">
              <w:rPr>
                <w:sz w:val="16"/>
                <w:szCs w:val="16"/>
                <w:rtl w:val="0"/>
              </w:rPr>
              <w:t xml:space="preserve">Native Forbs</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480" w:lineRule="auto"/>
              <w:rPr>
                <w:sz w:val="16"/>
                <w:szCs w:val="16"/>
              </w:rPr>
            </w:pPr>
            <w:r w:rsidDel="00000000" w:rsidR="00000000" w:rsidRPr="00000000">
              <w:rPr>
                <w:sz w:val="16"/>
                <w:szCs w:val="16"/>
                <w:rtl w:val="0"/>
              </w:rPr>
              <w:t xml:space="preserve">n</w:t>
            </w:r>
            <w:ins w:author="Adam Mahood" w:id="269" w:date="2023-09-28T19:04:39Z">
              <w:r w:rsidDel="00000000" w:rsidR="00000000" w:rsidRPr="00000000">
                <w:rPr>
                  <w:sz w:val="16"/>
                  <w:szCs w:val="16"/>
                  <w:rtl w:val="0"/>
                </w:rPr>
                <w:t xml:space="preserve">ative</w:t>
              </w:r>
            </w:ins>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480" w:lineRule="auto"/>
              <w:rPr>
                <w:i w:val="1"/>
                <w:sz w:val="16"/>
                <w:szCs w:val="16"/>
              </w:rPr>
            </w:pPr>
            <w:ins w:author="Adam Mahood" w:id="270" w:date="2023-09-28T19:10:39Z">
              <w:r w:rsidDel="00000000" w:rsidR="00000000" w:rsidRPr="00000000">
                <w:rPr>
                  <w:i w:val="1"/>
                  <w:sz w:val="16"/>
                  <w:szCs w:val="16"/>
                  <w:rtl w:val="0"/>
                </w:rPr>
                <w:t xml:space="preserve">Scorzonera</w:t>
              </w:r>
            </w:ins>
            <w:del w:author="Adam Mahood" w:id="270" w:date="2023-09-28T19:10:39Z">
              <w:r w:rsidDel="00000000" w:rsidR="00000000" w:rsidRPr="00000000">
                <w:rPr>
                  <w:i w:val="1"/>
                  <w:sz w:val="16"/>
                  <w:szCs w:val="16"/>
                  <w:rtl w:val="0"/>
                </w:rPr>
                <w:delText xml:space="preserve">Podospermum</w:delText>
              </w:r>
            </w:del>
            <w:r w:rsidDel="00000000" w:rsidR="00000000" w:rsidRPr="00000000">
              <w:rPr>
                <w:rtl w:val="0"/>
              </w:rPr>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A">
            <w:pPr>
              <w:widowControl w:val="0"/>
              <w:spacing w:line="480" w:lineRule="auto"/>
              <w:rPr>
                <w:i w:val="1"/>
                <w:sz w:val="16"/>
                <w:szCs w:val="16"/>
              </w:rPr>
            </w:pPr>
            <w:r w:rsidDel="00000000" w:rsidR="00000000" w:rsidRPr="00000000">
              <w:rPr>
                <w:i w:val="1"/>
                <w:sz w:val="16"/>
                <w:szCs w:val="16"/>
                <w:rtl w:val="0"/>
              </w:rPr>
              <w:t xml:space="preserve">laciniat</w:t>
            </w:r>
            <w:ins w:author="Adam Mahood" w:id="271" w:date="2023-09-28T19:10:52Z">
              <w:r w:rsidDel="00000000" w:rsidR="00000000" w:rsidRPr="00000000">
                <w:rPr>
                  <w:i w:val="1"/>
                  <w:sz w:val="16"/>
                  <w:szCs w:val="16"/>
                  <w:rtl w:val="0"/>
                </w:rPr>
                <w:t xml:space="preserve">a</w:t>
              </w:r>
            </w:ins>
            <w:del w:author="Adam Mahood" w:id="271" w:date="2023-09-28T19:10:52Z">
              <w:r w:rsidDel="00000000" w:rsidR="00000000" w:rsidRPr="00000000">
                <w:rPr>
                  <w:i w:val="1"/>
                  <w:sz w:val="16"/>
                  <w:szCs w:val="16"/>
                  <w:rtl w:val="0"/>
                </w:rPr>
                <w:delText xml:space="preserve">um</w:delText>
              </w:r>
            </w:del>
            <w:r w:rsidDel="00000000" w:rsidR="00000000" w:rsidRPr="00000000">
              <w:rPr>
                <w:rtl w:val="0"/>
              </w:rPr>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480" w:lineRule="auto"/>
              <w:rPr>
                <w:sz w:val="16"/>
                <w:szCs w:val="16"/>
              </w:rPr>
            </w:pPr>
            <w:r w:rsidDel="00000000" w:rsidR="00000000" w:rsidRPr="00000000">
              <w:rPr>
                <w:sz w:val="16"/>
                <w:szCs w:val="16"/>
                <w:rtl w:val="0"/>
              </w:rPr>
              <w:t xml:space="preserve">LACT</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480" w:lineRule="auto"/>
              <w:rPr>
                <w:sz w:val="16"/>
                <w:szCs w:val="16"/>
              </w:rPr>
            </w:pPr>
            <w:r w:rsidDel="00000000" w:rsidR="00000000" w:rsidRPr="00000000">
              <w:rPr>
                <w:sz w:val="16"/>
                <w:szCs w:val="16"/>
                <w:rtl w:val="0"/>
              </w:rPr>
              <w:t xml:space="preserve">Introduced Cichorioideae</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D">
            <w:pPr>
              <w:widowControl w:val="0"/>
              <w:spacing w:line="480" w:lineRule="auto"/>
              <w:rPr>
                <w:sz w:val="16"/>
                <w:szCs w:val="16"/>
              </w:rPr>
            </w:pPr>
            <w:r w:rsidDel="00000000" w:rsidR="00000000" w:rsidRPr="00000000">
              <w:rPr>
                <w:sz w:val="16"/>
                <w:szCs w:val="16"/>
                <w:rtl w:val="0"/>
              </w:rPr>
              <w:t xml:space="preserve">no</w:t>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480" w:lineRule="auto"/>
              <w:rPr>
                <w:sz w:val="16"/>
                <w:szCs w:val="16"/>
              </w:rPr>
            </w:pPr>
            <w:r w:rsidDel="00000000" w:rsidR="00000000" w:rsidRPr="00000000">
              <w:rPr>
                <w:sz w:val="16"/>
                <w:szCs w:val="16"/>
                <w:rtl w:val="0"/>
              </w:rPr>
              <w:t xml:space="preserve">i</w:t>
            </w:r>
            <w:ins w:author="Adam Mahood" w:id="272" w:date="2023-09-28T19:04:42Z">
              <w:r w:rsidDel="00000000" w:rsidR="00000000" w:rsidRPr="00000000">
                <w:rPr>
                  <w:sz w:val="16"/>
                  <w:szCs w:val="16"/>
                  <w:rtl w:val="0"/>
                </w:rPr>
                <w:t xml:space="preserve">ntroduced</w:t>
              </w:r>
            </w:ins>
            <w:r w:rsidDel="00000000" w:rsidR="00000000" w:rsidRPr="00000000">
              <w:rPr>
                <w:rtl w:val="0"/>
              </w:rPr>
            </w:r>
          </w:p>
        </w:tc>
        <w:tc>
          <w:tcPr>
            <w:tcBorders>
              <w:top w:color="000000" w:space="0" w:sz="8" w:val="single"/>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0">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480" w:lineRule="auto"/>
              <w:rPr>
                <w:i w:val="1"/>
                <w:sz w:val="16"/>
                <w:szCs w:val="16"/>
              </w:rPr>
            </w:pPr>
            <w:r w:rsidDel="00000000" w:rsidR="00000000" w:rsidRPr="00000000">
              <w:rPr>
                <w:i w:val="1"/>
                <w:sz w:val="16"/>
                <w:szCs w:val="16"/>
                <w:rtl w:val="0"/>
              </w:rPr>
              <w:t xml:space="preserve">Taraxacum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2">
            <w:pPr>
              <w:widowControl w:val="0"/>
              <w:spacing w:line="480" w:lineRule="auto"/>
              <w:rPr>
                <w:i w:val="1"/>
                <w:sz w:val="16"/>
                <w:szCs w:val="16"/>
              </w:rPr>
            </w:pPr>
            <w:r w:rsidDel="00000000" w:rsidR="00000000" w:rsidRPr="00000000">
              <w:rPr>
                <w:i w:val="1"/>
                <w:sz w:val="16"/>
                <w:szCs w:val="16"/>
                <w:rtl w:val="0"/>
              </w:rPr>
              <w:t xml:space="preserve">officinale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3">
            <w:pPr>
              <w:widowControl w:val="0"/>
              <w:spacing w:line="480" w:lineRule="auto"/>
              <w:rPr>
                <w:sz w:val="16"/>
                <w:szCs w:val="16"/>
              </w:rPr>
            </w:pPr>
            <w:r w:rsidDel="00000000" w:rsidR="00000000" w:rsidRPr="00000000">
              <w:rPr>
                <w:sz w:val="16"/>
                <w:szCs w:val="16"/>
                <w:rtl w:val="0"/>
              </w:rPr>
              <w:t xml:space="preserve">LACT</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480" w:lineRule="auto"/>
              <w:rPr>
                <w:sz w:val="16"/>
                <w:szCs w:val="16"/>
              </w:rPr>
            </w:pPr>
            <w:r w:rsidDel="00000000" w:rsidR="00000000" w:rsidRPr="00000000">
              <w:rPr>
                <w:sz w:val="16"/>
                <w:szCs w:val="16"/>
                <w:rtl w:val="0"/>
              </w:rPr>
              <w:t xml:space="preserve">Introduced Cichorioideae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6">
            <w:pPr>
              <w:widowControl w:val="0"/>
              <w:spacing w:line="480" w:lineRule="auto"/>
              <w:rPr>
                <w:sz w:val="16"/>
                <w:szCs w:val="16"/>
              </w:rPr>
            </w:pPr>
            <w:r w:rsidDel="00000000" w:rsidR="00000000" w:rsidRPr="00000000">
              <w:rPr>
                <w:sz w:val="16"/>
                <w:szCs w:val="16"/>
                <w:rtl w:val="0"/>
              </w:rPr>
              <w:t xml:space="preserve">i</w:t>
            </w:r>
            <w:ins w:author="Adam Mahood" w:id="273" w:date="2023-09-28T19:05:21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9">
            <w:pPr>
              <w:widowControl w:val="0"/>
              <w:spacing w:line="480" w:lineRule="auto"/>
              <w:rPr>
                <w:i w:val="1"/>
                <w:sz w:val="16"/>
                <w:szCs w:val="16"/>
              </w:rPr>
            </w:pPr>
            <w:r w:rsidDel="00000000" w:rsidR="00000000" w:rsidRPr="00000000">
              <w:rPr>
                <w:i w:val="1"/>
                <w:sz w:val="16"/>
                <w:szCs w:val="16"/>
                <w:rtl w:val="0"/>
              </w:rPr>
              <w:t xml:space="preserve">Tragopogon</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480" w:lineRule="auto"/>
              <w:rPr>
                <w:i w:val="1"/>
                <w:sz w:val="16"/>
                <w:szCs w:val="16"/>
              </w:rPr>
            </w:pPr>
            <w:r w:rsidDel="00000000" w:rsidR="00000000" w:rsidRPr="00000000">
              <w:rPr>
                <w:i w:val="1"/>
                <w:sz w:val="16"/>
                <w:szCs w:val="16"/>
                <w:rtl w:val="0"/>
              </w:rPr>
              <w:t xml:space="preserve">dubious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B">
            <w:pPr>
              <w:widowControl w:val="0"/>
              <w:spacing w:line="480" w:lineRule="auto"/>
              <w:rPr>
                <w:sz w:val="16"/>
                <w:szCs w:val="16"/>
              </w:rPr>
            </w:pPr>
            <w:r w:rsidDel="00000000" w:rsidR="00000000" w:rsidRPr="00000000">
              <w:rPr>
                <w:sz w:val="16"/>
                <w:szCs w:val="16"/>
                <w:rtl w:val="0"/>
              </w:rPr>
              <w:t xml:space="preserve">LACT</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C">
            <w:pPr>
              <w:widowControl w:val="0"/>
              <w:spacing w:line="480" w:lineRule="auto"/>
              <w:rPr>
                <w:sz w:val="16"/>
                <w:szCs w:val="16"/>
              </w:rPr>
            </w:pPr>
            <w:r w:rsidDel="00000000" w:rsidR="00000000" w:rsidRPr="00000000">
              <w:rPr>
                <w:sz w:val="16"/>
                <w:szCs w:val="16"/>
                <w:rtl w:val="0"/>
              </w:rPr>
              <w:t xml:space="preserve">Introduced Cichorioideae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480" w:lineRule="auto"/>
              <w:rPr>
                <w:sz w:val="16"/>
                <w:szCs w:val="16"/>
              </w:rPr>
            </w:pPr>
            <w:r w:rsidDel="00000000" w:rsidR="00000000" w:rsidRPr="00000000">
              <w:rPr>
                <w:sz w:val="16"/>
                <w:szCs w:val="16"/>
                <w:rtl w:val="0"/>
              </w:rPr>
              <w:t xml:space="preserve">i</w:t>
            </w:r>
            <w:ins w:author="Adam Mahood" w:id="274" w:date="2023-09-28T19:05:22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D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480" w:lineRule="auto"/>
              <w:rPr>
                <w:i w:val="1"/>
                <w:sz w:val="16"/>
                <w:szCs w:val="16"/>
              </w:rPr>
            </w:pPr>
            <w:r w:rsidDel="00000000" w:rsidR="00000000" w:rsidRPr="00000000">
              <w:rPr>
                <w:i w:val="1"/>
                <w:sz w:val="16"/>
                <w:szCs w:val="16"/>
                <w:rtl w:val="0"/>
              </w:rPr>
              <w:t xml:space="preserve">Cirsium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480" w:lineRule="auto"/>
              <w:rPr>
                <w:i w:val="1"/>
                <w:sz w:val="16"/>
                <w:szCs w:val="16"/>
              </w:rPr>
            </w:pPr>
            <w:r w:rsidDel="00000000" w:rsidR="00000000" w:rsidRPr="00000000">
              <w:rPr>
                <w:i w:val="1"/>
                <w:sz w:val="16"/>
                <w:szCs w:val="16"/>
                <w:rtl w:val="0"/>
              </w:rPr>
              <w:t xml:space="preserve">arvense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3">
            <w:pPr>
              <w:widowControl w:val="0"/>
              <w:spacing w:line="480" w:lineRule="auto"/>
              <w:rPr>
                <w:sz w:val="16"/>
                <w:szCs w:val="16"/>
              </w:rPr>
            </w:pPr>
            <w:r w:rsidDel="00000000" w:rsidR="00000000" w:rsidRPr="00000000">
              <w:rPr>
                <w:sz w:val="16"/>
                <w:szCs w:val="16"/>
                <w:rtl w:val="0"/>
              </w:rPr>
              <w:t xml:space="preserve">CIAR</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4">
            <w:pPr>
              <w:widowControl w:val="0"/>
              <w:spacing w:line="480" w:lineRule="auto"/>
              <w:rPr>
                <w:i w:val="1"/>
                <w:sz w:val="16"/>
                <w:szCs w:val="16"/>
              </w:rPr>
            </w:pPr>
            <w:r w:rsidDel="00000000" w:rsidR="00000000" w:rsidRPr="00000000">
              <w:rPr>
                <w:i w:val="1"/>
                <w:sz w:val="16"/>
                <w:szCs w:val="16"/>
                <w:rtl w:val="0"/>
              </w:rPr>
              <w:t xml:space="preserve">Cirsium arvense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480" w:lineRule="auto"/>
              <w:rPr>
                <w:sz w:val="16"/>
                <w:szCs w:val="16"/>
              </w:rPr>
            </w:pPr>
            <w:r w:rsidDel="00000000" w:rsidR="00000000" w:rsidRPr="00000000">
              <w:rPr>
                <w:sz w:val="16"/>
                <w:szCs w:val="16"/>
                <w:rtl w:val="0"/>
              </w:rPr>
              <w:t xml:space="preserve">i</w:t>
            </w:r>
            <w:ins w:author="Adam Mahood" w:id="275" w:date="2023-09-28T19:05:23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8">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480" w:lineRule="auto"/>
              <w:rPr>
                <w:i w:val="1"/>
                <w:sz w:val="16"/>
                <w:szCs w:val="16"/>
              </w:rPr>
            </w:pPr>
            <w:r w:rsidDel="00000000" w:rsidR="00000000" w:rsidRPr="00000000">
              <w:rPr>
                <w:i w:val="1"/>
                <w:sz w:val="16"/>
                <w:szCs w:val="16"/>
                <w:rtl w:val="0"/>
              </w:rPr>
              <w:t xml:space="preserve">Onopordium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480" w:lineRule="auto"/>
              <w:rPr>
                <w:i w:val="1"/>
                <w:sz w:val="16"/>
                <w:szCs w:val="16"/>
              </w:rPr>
            </w:pPr>
            <w:r w:rsidDel="00000000" w:rsidR="00000000" w:rsidRPr="00000000">
              <w:rPr>
                <w:i w:val="1"/>
                <w:sz w:val="16"/>
                <w:szCs w:val="16"/>
                <w:rtl w:val="0"/>
              </w:rPr>
              <w:t xml:space="preserve">acanthium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B">
            <w:pPr>
              <w:widowControl w:val="0"/>
              <w:spacing w:line="480" w:lineRule="auto"/>
              <w:rPr>
                <w:sz w:val="16"/>
                <w:szCs w:val="16"/>
              </w:rPr>
            </w:pPr>
            <w:r w:rsidDel="00000000" w:rsidR="00000000" w:rsidRPr="00000000">
              <w:rPr>
                <w:sz w:val="16"/>
                <w:szCs w:val="16"/>
                <w:rtl w:val="0"/>
              </w:rPr>
              <w:t xml:space="preserve">ONAC</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C">
            <w:pPr>
              <w:widowControl w:val="0"/>
              <w:spacing w:line="480" w:lineRule="auto"/>
              <w:rPr>
                <w:i w:val="1"/>
                <w:sz w:val="16"/>
                <w:szCs w:val="16"/>
              </w:rPr>
            </w:pPr>
            <w:r w:rsidDel="00000000" w:rsidR="00000000" w:rsidRPr="00000000">
              <w:rPr>
                <w:i w:val="1"/>
                <w:sz w:val="16"/>
                <w:szCs w:val="16"/>
                <w:rtl w:val="0"/>
              </w:rPr>
              <w:t xml:space="preserve">Onopordium acanthium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E">
            <w:pPr>
              <w:widowControl w:val="0"/>
              <w:spacing w:line="480" w:lineRule="auto"/>
              <w:rPr>
                <w:sz w:val="16"/>
                <w:szCs w:val="16"/>
              </w:rPr>
            </w:pPr>
            <w:r w:rsidDel="00000000" w:rsidR="00000000" w:rsidRPr="00000000">
              <w:rPr>
                <w:sz w:val="16"/>
                <w:szCs w:val="16"/>
                <w:rtl w:val="0"/>
              </w:rPr>
              <w:t xml:space="preserve">i</w:t>
            </w:r>
            <w:ins w:author="Adam Mahood" w:id="276" w:date="2023-09-28T19:05:25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1">
            <w:pPr>
              <w:widowControl w:val="0"/>
              <w:spacing w:line="480" w:lineRule="auto"/>
              <w:rPr>
                <w:i w:val="1"/>
                <w:sz w:val="16"/>
                <w:szCs w:val="16"/>
              </w:rPr>
            </w:pPr>
            <w:r w:rsidDel="00000000" w:rsidR="00000000" w:rsidRPr="00000000">
              <w:rPr>
                <w:i w:val="1"/>
                <w:sz w:val="16"/>
                <w:szCs w:val="16"/>
                <w:rtl w:val="0"/>
              </w:rPr>
              <w:t xml:space="preserve">Lactuca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2">
            <w:pPr>
              <w:widowControl w:val="0"/>
              <w:spacing w:line="480" w:lineRule="auto"/>
              <w:rPr>
                <w:i w:val="1"/>
                <w:sz w:val="16"/>
                <w:szCs w:val="16"/>
              </w:rPr>
            </w:pPr>
            <w:r w:rsidDel="00000000" w:rsidR="00000000" w:rsidRPr="00000000">
              <w:rPr>
                <w:i w:val="1"/>
                <w:sz w:val="16"/>
                <w:szCs w:val="16"/>
                <w:rtl w:val="0"/>
              </w:rPr>
              <w:t xml:space="preserve">serriola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480" w:lineRule="auto"/>
              <w:rPr>
                <w:sz w:val="16"/>
                <w:szCs w:val="16"/>
              </w:rPr>
            </w:pPr>
            <w:r w:rsidDel="00000000" w:rsidR="00000000" w:rsidRPr="00000000">
              <w:rPr>
                <w:sz w:val="16"/>
                <w:szCs w:val="16"/>
                <w:rtl w:val="0"/>
              </w:rPr>
              <w:t xml:space="preserve">LASE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4">
            <w:pPr>
              <w:widowControl w:val="0"/>
              <w:spacing w:line="480" w:lineRule="auto"/>
              <w:rPr>
                <w:i w:val="1"/>
                <w:sz w:val="16"/>
                <w:szCs w:val="16"/>
              </w:rPr>
            </w:pPr>
            <w:r w:rsidDel="00000000" w:rsidR="00000000" w:rsidRPr="00000000">
              <w:rPr>
                <w:i w:val="1"/>
                <w:sz w:val="16"/>
                <w:szCs w:val="16"/>
                <w:rtl w:val="0"/>
              </w:rPr>
              <w:t xml:space="preserve">Lactuca serriola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480" w:lineRule="auto"/>
              <w:rPr>
                <w:sz w:val="16"/>
                <w:szCs w:val="16"/>
              </w:rPr>
            </w:pPr>
            <w:r w:rsidDel="00000000" w:rsidR="00000000" w:rsidRPr="00000000">
              <w:rPr>
                <w:sz w:val="16"/>
                <w:szCs w:val="16"/>
                <w:rtl w:val="0"/>
              </w:rPr>
              <w:t xml:space="preserve">i</w:t>
            </w:r>
            <w:ins w:author="Adam Mahood" w:id="277" w:date="2023-09-28T19:05:26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8">
            <w:pPr>
              <w:widowControl w:val="0"/>
              <w:spacing w:line="480" w:lineRule="auto"/>
              <w:rPr>
                <w:sz w:val="16"/>
                <w:szCs w:val="16"/>
              </w:rPr>
            </w:pPr>
            <w:r w:rsidDel="00000000" w:rsidR="00000000" w:rsidRPr="00000000">
              <w:rPr>
                <w:sz w:val="16"/>
                <w:szCs w:val="16"/>
                <w:rtl w:val="0"/>
              </w:rPr>
              <w:t xml:space="preserve">Brassicaceae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9">
            <w:pPr>
              <w:widowControl w:val="0"/>
              <w:spacing w:line="480" w:lineRule="auto"/>
              <w:rPr>
                <w:i w:val="1"/>
                <w:sz w:val="16"/>
                <w:szCs w:val="16"/>
              </w:rPr>
            </w:pPr>
            <w:r w:rsidDel="00000000" w:rsidR="00000000" w:rsidRPr="00000000">
              <w:rPr>
                <w:i w:val="1"/>
                <w:sz w:val="16"/>
                <w:szCs w:val="16"/>
                <w:rtl w:val="0"/>
              </w:rPr>
              <w:t xml:space="preserve">Sisymbrium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A">
            <w:pPr>
              <w:widowControl w:val="0"/>
              <w:spacing w:line="480" w:lineRule="auto"/>
              <w:rPr>
                <w:i w:val="1"/>
                <w:sz w:val="16"/>
                <w:szCs w:val="16"/>
              </w:rPr>
            </w:pPr>
            <w:r w:rsidDel="00000000" w:rsidR="00000000" w:rsidRPr="00000000">
              <w:rPr>
                <w:i w:val="1"/>
                <w:sz w:val="16"/>
                <w:szCs w:val="16"/>
                <w:rtl w:val="0"/>
              </w:rPr>
              <w:t xml:space="preserve">altissimum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B">
            <w:pPr>
              <w:widowControl w:val="0"/>
              <w:spacing w:line="480" w:lineRule="auto"/>
              <w:rPr>
                <w:sz w:val="16"/>
                <w:szCs w:val="16"/>
              </w:rPr>
            </w:pPr>
            <w:r w:rsidDel="00000000" w:rsidR="00000000" w:rsidRPr="00000000">
              <w:rPr>
                <w:sz w:val="16"/>
                <w:szCs w:val="16"/>
                <w:rtl w:val="0"/>
              </w:rPr>
              <w:t xml:space="preserve">BRAS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C">
            <w:pPr>
              <w:widowControl w:val="0"/>
              <w:spacing w:line="480" w:lineRule="auto"/>
              <w:rPr>
                <w:sz w:val="16"/>
                <w:szCs w:val="16"/>
              </w:rPr>
            </w:pPr>
            <w:r w:rsidDel="00000000" w:rsidR="00000000" w:rsidRPr="00000000">
              <w:rPr>
                <w:sz w:val="16"/>
                <w:szCs w:val="16"/>
                <w:rtl w:val="0"/>
              </w:rPr>
              <w:t xml:space="preserve">Introduced Brassicaceae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E">
            <w:pPr>
              <w:widowControl w:val="0"/>
              <w:spacing w:line="480" w:lineRule="auto"/>
              <w:rPr>
                <w:sz w:val="16"/>
                <w:szCs w:val="16"/>
              </w:rPr>
            </w:pPr>
            <w:r w:rsidDel="00000000" w:rsidR="00000000" w:rsidRPr="00000000">
              <w:rPr>
                <w:sz w:val="16"/>
                <w:szCs w:val="16"/>
                <w:rtl w:val="0"/>
              </w:rPr>
              <w:t xml:space="preserve">i</w:t>
            </w:r>
            <w:ins w:author="Adam Mahood" w:id="278" w:date="2023-09-28T19:05:27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F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0">
            <w:pPr>
              <w:widowControl w:val="0"/>
              <w:spacing w:line="480" w:lineRule="auto"/>
              <w:rPr>
                <w:sz w:val="16"/>
                <w:szCs w:val="16"/>
              </w:rPr>
            </w:pPr>
            <w:r w:rsidDel="00000000" w:rsidR="00000000" w:rsidRPr="00000000">
              <w:rPr>
                <w:sz w:val="16"/>
                <w:szCs w:val="16"/>
                <w:rtl w:val="0"/>
              </w:rPr>
              <w:t xml:space="preserve">Brassicaceae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1">
            <w:pPr>
              <w:widowControl w:val="0"/>
              <w:spacing w:line="480" w:lineRule="auto"/>
              <w:rPr>
                <w:i w:val="1"/>
                <w:sz w:val="16"/>
                <w:szCs w:val="16"/>
              </w:rPr>
            </w:pPr>
            <w:r w:rsidDel="00000000" w:rsidR="00000000" w:rsidRPr="00000000">
              <w:rPr>
                <w:i w:val="1"/>
                <w:sz w:val="16"/>
                <w:szCs w:val="16"/>
                <w:rtl w:val="0"/>
              </w:rPr>
              <w:t xml:space="preserve">Descurainia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2">
            <w:pPr>
              <w:widowControl w:val="0"/>
              <w:spacing w:line="480" w:lineRule="auto"/>
              <w:rPr>
                <w:i w:val="1"/>
                <w:sz w:val="16"/>
                <w:szCs w:val="16"/>
              </w:rPr>
            </w:pPr>
            <w:r w:rsidDel="00000000" w:rsidR="00000000" w:rsidRPr="00000000">
              <w:rPr>
                <w:i w:val="1"/>
                <w:sz w:val="16"/>
                <w:szCs w:val="16"/>
                <w:rtl w:val="0"/>
              </w:rPr>
              <w:t xml:space="preserve">sophia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3">
            <w:pPr>
              <w:widowControl w:val="0"/>
              <w:spacing w:line="480" w:lineRule="auto"/>
              <w:rPr>
                <w:sz w:val="16"/>
                <w:szCs w:val="16"/>
              </w:rPr>
            </w:pPr>
            <w:r w:rsidDel="00000000" w:rsidR="00000000" w:rsidRPr="00000000">
              <w:rPr>
                <w:sz w:val="16"/>
                <w:szCs w:val="16"/>
                <w:rtl w:val="0"/>
              </w:rPr>
              <w:t xml:space="preserve">BRAS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480" w:lineRule="auto"/>
              <w:rPr>
                <w:sz w:val="16"/>
                <w:szCs w:val="16"/>
              </w:rPr>
            </w:pPr>
            <w:r w:rsidDel="00000000" w:rsidR="00000000" w:rsidRPr="00000000">
              <w:rPr>
                <w:sz w:val="16"/>
                <w:szCs w:val="16"/>
                <w:rtl w:val="0"/>
              </w:rPr>
              <w:t xml:space="preserve">Introduced Brassicaceae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6">
            <w:pPr>
              <w:widowControl w:val="0"/>
              <w:spacing w:line="480" w:lineRule="auto"/>
              <w:rPr>
                <w:sz w:val="16"/>
                <w:szCs w:val="16"/>
              </w:rPr>
            </w:pPr>
            <w:r w:rsidDel="00000000" w:rsidR="00000000" w:rsidRPr="00000000">
              <w:rPr>
                <w:sz w:val="16"/>
                <w:szCs w:val="16"/>
                <w:rtl w:val="0"/>
              </w:rPr>
              <w:t xml:space="preserve">i</w:t>
            </w:r>
            <w:ins w:author="Adam Mahood" w:id="279" w:date="2023-09-28T19:05:28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8">
            <w:pPr>
              <w:widowControl w:val="0"/>
              <w:spacing w:line="480" w:lineRule="auto"/>
              <w:rPr>
                <w:sz w:val="16"/>
                <w:szCs w:val="16"/>
              </w:rPr>
            </w:pPr>
            <w:r w:rsidDel="00000000" w:rsidR="00000000" w:rsidRPr="00000000">
              <w:rPr>
                <w:sz w:val="16"/>
                <w:szCs w:val="16"/>
                <w:rtl w:val="0"/>
              </w:rPr>
              <w:t xml:space="preserve">Chenopodiaceae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9">
            <w:pPr>
              <w:widowControl w:val="0"/>
              <w:spacing w:line="480" w:lineRule="auto"/>
              <w:rPr>
                <w:i w:val="1"/>
                <w:sz w:val="16"/>
                <w:szCs w:val="16"/>
              </w:rPr>
            </w:pPr>
            <w:r w:rsidDel="00000000" w:rsidR="00000000" w:rsidRPr="00000000">
              <w:rPr>
                <w:i w:val="1"/>
                <w:sz w:val="16"/>
                <w:szCs w:val="16"/>
                <w:rtl w:val="0"/>
              </w:rPr>
              <w:t xml:space="preserve">Salsola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A">
            <w:pPr>
              <w:widowControl w:val="0"/>
              <w:spacing w:line="480" w:lineRule="auto"/>
              <w:rPr>
                <w:i w:val="1"/>
                <w:sz w:val="16"/>
                <w:szCs w:val="16"/>
              </w:rPr>
            </w:pPr>
            <w:r w:rsidDel="00000000" w:rsidR="00000000" w:rsidRPr="00000000">
              <w:rPr>
                <w:i w:val="1"/>
                <w:sz w:val="16"/>
                <w:szCs w:val="16"/>
                <w:rtl w:val="0"/>
              </w:rPr>
              <w:t xml:space="preserve">tragus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B">
            <w:pPr>
              <w:widowControl w:val="0"/>
              <w:spacing w:line="480" w:lineRule="auto"/>
              <w:rPr>
                <w:sz w:val="16"/>
                <w:szCs w:val="16"/>
              </w:rPr>
            </w:pPr>
            <w:r w:rsidDel="00000000" w:rsidR="00000000" w:rsidRPr="00000000">
              <w:rPr>
                <w:sz w:val="16"/>
                <w:szCs w:val="16"/>
                <w:rtl w:val="0"/>
              </w:rPr>
              <w:t xml:space="preserve">SATR</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C">
            <w:pPr>
              <w:widowControl w:val="0"/>
              <w:spacing w:line="480" w:lineRule="auto"/>
              <w:rPr>
                <w:i w:val="1"/>
                <w:sz w:val="16"/>
                <w:szCs w:val="16"/>
              </w:rPr>
            </w:pPr>
            <w:r w:rsidDel="00000000" w:rsidR="00000000" w:rsidRPr="00000000">
              <w:rPr>
                <w:i w:val="1"/>
                <w:sz w:val="16"/>
                <w:szCs w:val="16"/>
                <w:rtl w:val="0"/>
              </w:rPr>
              <w:t xml:space="preserve">Salsola tragus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E">
            <w:pPr>
              <w:widowControl w:val="0"/>
              <w:spacing w:line="480" w:lineRule="auto"/>
              <w:rPr>
                <w:sz w:val="16"/>
                <w:szCs w:val="16"/>
              </w:rPr>
            </w:pPr>
            <w:r w:rsidDel="00000000" w:rsidR="00000000" w:rsidRPr="00000000">
              <w:rPr>
                <w:sz w:val="16"/>
                <w:szCs w:val="16"/>
                <w:rtl w:val="0"/>
              </w:rPr>
              <w:t xml:space="preserve">i</w:t>
            </w:r>
            <w:ins w:author="Adam Mahood" w:id="280" w:date="2023-09-28T19:05:30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0">
            <w:pPr>
              <w:widowControl w:val="0"/>
              <w:spacing w:line="480" w:lineRule="auto"/>
              <w:rPr>
                <w:sz w:val="16"/>
                <w:szCs w:val="16"/>
              </w:rPr>
            </w:pPr>
            <w:r w:rsidDel="00000000" w:rsidR="00000000" w:rsidRPr="00000000">
              <w:rPr>
                <w:sz w:val="16"/>
                <w:szCs w:val="16"/>
                <w:rtl w:val="0"/>
              </w:rPr>
              <w:t xml:space="preserve">Chenopodiaceae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1">
            <w:pPr>
              <w:widowControl w:val="0"/>
              <w:spacing w:line="480" w:lineRule="auto"/>
              <w:rPr>
                <w:i w:val="1"/>
                <w:sz w:val="16"/>
                <w:szCs w:val="16"/>
              </w:rPr>
            </w:pPr>
            <w:r w:rsidDel="00000000" w:rsidR="00000000" w:rsidRPr="00000000">
              <w:rPr>
                <w:i w:val="1"/>
                <w:sz w:val="16"/>
                <w:szCs w:val="16"/>
                <w:rtl w:val="0"/>
              </w:rPr>
              <w:t xml:space="preserve">Bassia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2">
            <w:pPr>
              <w:widowControl w:val="0"/>
              <w:spacing w:line="480" w:lineRule="auto"/>
              <w:rPr>
                <w:i w:val="1"/>
                <w:sz w:val="16"/>
                <w:szCs w:val="16"/>
              </w:rPr>
            </w:pPr>
            <w:r w:rsidDel="00000000" w:rsidR="00000000" w:rsidRPr="00000000">
              <w:rPr>
                <w:i w:val="1"/>
                <w:sz w:val="16"/>
                <w:szCs w:val="16"/>
                <w:rtl w:val="0"/>
              </w:rPr>
              <w:t xml:space="preserve">scoparia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3">
            <w:pPr>
              <w:widowControl w:val="0"/>
              <w:spacing w:line="480" w:lineRule="auto"/>
              <w:rPr>
                <w:sz w:val="16"/>
                <w:szCs w:val="16"/>
              </w:rPr>
            </w:pPr>
            <w:r w:rsidDel="00000000" w:rsidR="00000000" w:rsidRPr="00000000">
              <w:rPr>
                <w:sz w:val="16"/>
                <w:szCs w:val="16"/>
                <w:rtl w:val="0"/>
              </w:rPr>
              <w:t xml:space="preserve">BASC</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4">
            <w:pPr>
              <w:widowControl w:val="0"/>
              <w:spacing w:line="480" w:lineRule="auto"/>
              <w:rPr>
                <w:i w:val="1"/>
                <w:sz w:val="16"/>
                <w:szCs w:val="16"/>
              </w:rPr>
            </w:pPr>
            <w:r w:rsidDel="00000000" w:rsidR="00000000" w:rsidRPr="00000000">
              <w:rPr>
                <w:i w:val="1"/>
                <w:sz w:val="16"/>
                <w:szCs w:val="16"/>
                <w:rtl w:val="0"/>
              </w:rPr>
              <w:t xml:space="preserve">Bassia scoparia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6">
            <w:pPr>
              <w:widowControl w:val="0"/>
              <w:spacing w:line="480" w:lineRule="auto"/>
              <w:rPr>
                <w:sz w:val="16"/>
                <w:szCs w:val="16"/>
              </w:rPr>
            </w:pPr>
            <w:r w:rsidDel="00000000" w:rsidR="00000000" w:rsidRPr="00000000">
              <w:rPr>
                <w:sz w:val="16"/>
                <w:szCs w:val="16"/>
                <w:rtl w:val="0"/>
              </w:rPr>
              <w:t xml:space="preserve">i</w:t>
            </w:r>
            <w:ins w:author="Adam Mahood" w:id="281" w:date="2023-09-28T19:05:31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8">
            <w:pPr>
              <w:widowControl w:val="0"/>
              <w:spacing w:line="480" w:lineRule="auto"/>
              <w:rPr>
                <w:sz w:val="16"/>
                <w:szCs w:val="16"/>
              </w:rPr>
            </w:pPr>
            <w:r w:rsidDel="00000000" w:rsidR="00000000" w:rsidRPr="00000000">
              <w:rPr>
                <w:sz w:val="16"/>
                <w:szCs w:val="16"/>
                <w:rtl w:val="0"/>
              </w:rPr>
              <w:t xml:space="preserve">Convolvulaceae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480" w:lineRule="auto"/>
              <w:rPr>
                <w:i w:val="1"/>
                <w:sz w:val="16"/>
                <w:szCs w:val="16"/>
              </w:rPr>
            </w:pPr>
            <w:r w:rsidDel="00000000" w:rsidR="00000000" w:rsidRPr="00000000">
              <w:rPr>
                <w:i w:val="1"/>
                <w:sz w:val="16"/>
                <w:szCs w:val="16"/>
                <w:rtl w:val="0"/>
              </w:rPr>
              <w:t xml:space="preserve">Convolvulus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480" w:lineRule="auto"/>
              <w:rPr>
                <w:i w:val="1"/>
                <w:sz w:val="16"/>
                <w:szCs w:val="16"/>
              </w:rPr>
            </w:pPr>
            <w:r w:rsidDel="00000000" w:rsidR="00000000" w:rsidRPr="00000000">
              <w:rPr>
                <w:i w:val="1"/>
                <w:sz w:val="16"/>
                <w:szCs w:val="16"/>
                <w:rtl w:val="0"/>
              </w:rPr>
              <w:t xml:space="preserve">arvensis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B">
            <w:pPr>
              <w:widowControl w:val="0"/>
              <w:spacing w:line="480" w:lineRule="auto"/>
              <w:rPr>
                <w:sz w:val="16"/>
                <w:szCs w:val="16"/>
              </w:rPr>
            </w:pPr>
            <w:r w:rsidDel="00000000" w:rsidR="00000000" w:rsidRPr="00000000">
              <w:rPr>
                <w:sz w:val="16"/>
                <w:szCs w:val="16"/>
                <w:rtl w:val="0"/>
              </w:rPr>
              <w:t xml:space="preserve">COAR</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C">
            <w:pPr>
              <w:widowControl w:val="0"/>
              <w:spacing w:line="480" w:lineRule="auto"/>
              <w:rPr>
                <w:i w:val="1"/>
                <w:sz w:val="16"/>
                <w:szCs w:val="16"/>
              </w:rPr>
            </w:pPr>
            <w:r w:rsidDel="00000000" w:rsidR="00000000" w:rsidRPr="00000000">
              <w:rPr>
                <w:i w:val="1"/>
                <w:sz w:val="16"/>
                <w:szCs w:val="16"/>
                <w:rtl w:val="0"/>
              </w:rPr>
              <w:t xml:space="preserve">Convolvulus arvensis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E">
            <w:pPr>
              <w:widowControl w:val="0"/>
              <w:spacing w:line="480" w:lineRule="auto"/>
              <w:rPr>
                <w:sz w:val="16"/>
                <w:szCs w:val="16"/>
              </w:rPr>
            </w:pPr>
            <w:r w:rsidDel="00000000" w:rsidR="00000000" w:rsidRPr="00000000">
              <w:rPr>
                <w:sz w:val="16"/>
                <w:szCs w:val="16"/>
                <w:rtl w:val="0"/>
              </w:rPr>
              <w:t xml:space="preserve">i</w:t>
            </w:r>
            <w:ins w:author="Adam Mahood" w:id="282" w:date="2023-09-28T19:05:32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0">
            <w:pPr>
              <w:widowControl w:val="0"/>
              <w:spacing w:line="480" w:lineRule="auto"/>
              <w:rPr>
                <w:sz w:val="16"/>
                <w:szCs w:val="16"/>
              </w:rPr>
            </w:pPr>
            <w:r w:rsidDel="00000000" w:rsidR="00000000" w:rsidRPr="00000000">
              <w:rPr>
                <w:sz w:val="16"/>
                <w:szCs w:val="16"/>
                <w:rtl w:val="0"/>
              </w:rPr>
              <w:t xml:space="preserve">Fabaceae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1">
            <w:pPr>
              <w:widowControl w:val="0"/>
              <w:spacing w:line="480" w:lineRule="auto"/>
              <w:rPr>
                <w:i w:val="1"/>
                <w:sz w:val="16"/>
                <w:szCs w:val="16"/>
              </w:rPr>
            </w:pPr>
            <w:r w:rsidDel="00000000" w:rsidR="00000000" w:rsidRPr="00000000">
              <w:rPr>
                <w:i w:val="1"/>
                <w:sz w:val="16"/>
                <w:szCs w:val="16"/>
                <w:rtl w:val="0"/>
              </w:rPr>
              <w:t xml:space="preserve">Medicago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480" w:lineRule="auto"/>
              <w:rPr>
                <w:i w:val="1"/>
                <w:sz w:val="16"/>
                <w:szCs w:val="16"/>
              </w:rPr>
            </w:pPr>
            <w:r w:rsidDel="00000000" w:rsidR="00000000" w:rsidRPr="00000000">
              <w:rPr>
                <w:i w:val="1"/>
                <w:sz w:val="16"/>
                <w:szCs w:val="16"/>
                <w:rtl w:val="0"/>
              </w:rPr>
              <w:t xml:space="preserve">sativa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3">
            <w:pPr>
              <w:widowControl w:val="0"/>
              <w:spacing w:line="480" w:lineRule="auto"/>
              <w:rPr>
                <w:sz w:val="16"/>
                <w:szCs w:val="16"/>
              </w:rPr>
            </w:pPr>
            <w:r w:rsidDel="00000000" w:rsidR="00000000" w:rsidRPr="00000000">
              <w:rPr>
                <w:sz w:val="16"/>
                <w:szCs w:val="16"/>
                <w:rtl w:val="0"/>
              </w:rPr>
              <w:t xml:space="preserve">MESA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4">
            <w:pPr>
              <w:widowControl w:val="0"/>
              <w:spacing w:line="480" w:lineRule="auto"/>
              <w:rPr>
                <w:i w:val="1"/>
                <w:sz w:val="16"/>
                <w:szCs w:val="16"/>
              </w:rPr>
            </w:pPr>
            <w:r w:rsidDel="00000000" w:rsidR="00000000" w:rsidRPr="00000000">
              <w:rPr>
                <w:i w:val="1"/>
                <w:sz w:val="16"/>
                <w:szCs w:val="16"/>
                <w:rtl w:val="0"/>
              </w:rPr>
              <w:t xml:space="preserve">Medicago sativa</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5">
            <w:pPr>
              <w:widowControl w:val="0"/>
              <w:spacing w:line="480" w:lineRule="auto"/>
              <w:rPr>
                <w:sz w:val="16"/>
                <w:szCs w:val="16"/>
              </w:rPr>
            </w:pPr>
            <w:r w:rsidDel="00000000" w:rsidR="00000000" w:rsidRPr="00000000">
              <w:rPr>
                <w:sz w:val="16"/>
                <w:szCs w:val="16"/>
                <w:rtl w:val="0"/>
              </w:rPr>
              <w:t xml:space="preserve">yes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6">
            <w:pPr>
              <w:widowControl w:val="0"/>
              <w:spacing w:line="480" w:lineRule="auto"/>
              <w:rPr>
                <w:sz w:val="16"/>
                <w:szCs w:val="16"/>
              </w:rPr>
            </w:pPr>
            <w:r w:rsidDel="00000000" w:rsidR="00000000" w:rsidRPr="00000000">
              <w:rPr>
                <w:sz w:val="16"/>
                <w:szCs w:val="16"/>
                <w:rtl w:val="0"/>
              </w:rPr>
              <w:t xml:space="preserve">i</w:t>
            </w:r>
            <w:ins w:author="Adam Mahood" w:id="283" w:date="2023-09-28T19:05:33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7">
            <w:pPr>
              <w:widowControl w:val="0"/>
              <w:spacing w:line="480" w:lineRule="auto"/>
              <w:rPr>
                <w:sz w:val="16"/>
                <w:szCs w:val="16"/>
              </w:rPr>
            </w:pPr>
            <w:r w:rsidDel="00000000" w:rsidR="00000000" w:rsidRPr="00000000">
              <w:rPr>
                <w:sz w:val="16"/>
                <w:szCs w:val="16"/>
                <w:rtl w:val="0"/>
              </w:rPr>
              <w:t xml:space="preserve">0.3568</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8">
            <w:pPr>
              <w:widowControl w:val="0"/>
              <w:spacing w:line="480" w:lineRule="auto"/>
              <w:rPr>
                <w:sz w:val="16"/>
                <w:szCs w:val="16"/>
              </w:rPr>
            </w:pPr>
            <w:r w:rsidDel="00000000" w:rsidR="00000000" w:rsidRPr="00000000">
              <w:rPr>
                <w:sz w:val="16"/>
                <w:szCs w:val="16"/>
                <w:rtl w:val="0"/>
              </w:rPr>
              <w:t xml:space="preserve">Fabaceae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9">
            <w:pPr>
              <w:widowControl w:val="0"/>
              <w:spacing w:line="480" w:lineRule="auto"/>
              <w:rPr>
                <w:i w:val="1"/>
                <w:sz w:val="16"/>
                <w:szCs w:val="16"/>
              </w:rPr>
            </w:pPr>
            <w:r w:rsidDel="00000000" w:rsidR="00000000" w:rsidRPr="00000000">
              <w:rPr>
                <w:i w:val="1"/>
                <w:sz w:val="16"/>
                <w:szCs w:val="16"/>
                <w:rtl w:val="0"/>
              </w:rPr>
              <w:t xml:space="preserve">Melilotus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A">
            <w:pPr>
              <w:widowControl w:val="0"/>
              <w:spacing w:line="480" w:lineRule="auto"/>
              <w:rPr>
                <w:i w:val="1"/>
                <w:sz w:val="16"/>
                <w:szCs w:val="16"/>
              </w:rPr>
            </w:pPr>
            <w:r w:rsidDel="00000000" w:rsidR="00000000" w:rsidRPr="00000000">
              <w:rPr>
                <w:i w:val="1"/>
                <w:sz w:val="16"/>
                <w:szCs w:val="16"/>
                <w:rtl w:val="0"/>
              </w:rPr>
              <w:t xml:space="preserve">officinale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B">
            <w:pPr>
              <w:widowControl w:val="0"/>
              <w:spacing w:line="480" w:lineRule="auto"/>
              <w:rPr>
                <w:sz w:val="16"/>
                <w:szCs w:val="16"/>
              </w:rPr>
            </w:pPr>
            <w:r w:rsidDel="00000000" w:rsidR="00000000" w:rsidRPr="00000000">
              <w:rPr>
                <w:sz w:val="16"/>
                <w:szCs w:val="16"/>
                <w:rtl w:val="0"/>
              </w:rPr>
              <w:t xml:space="preserve">MEOF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C">
            <w:pPr>
              <w:widowControl w:val="0"/>
              <w:spacing w:line="480" w:lineRule="auto"/>
              <w:rPr>
                <w:i w:val="1"/>
                <w:sz w:val="16"/>
                <w:szCs w:val="16"/>
              </w:rPr>
            </w:pPr>
            <w:r w:rsidDel="00000000" w:rsidR="00000000" w:rsidRPr="00000000">
              <w:rPr>
                <w:i w:val="1"/>
                <w:sz w:val="16"/>
                <w:szCs w:val="16"/>
                <w:rtl w:val="0"/>
              </w:rPr>
              <w:t xml:space="preserve">Melilotus officinale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E">
            <w:pPr>
              <w:widowControl w:val="0"/>
              <w:spacing w:line="480" w:lineRule="auto"/>
              <w:rPr>
                <w:sz w:val="16"/>
                <w:szCs w:val="16"/>
              </w:rPr>
            </w:pPr>
            <w:r w:rsidDel="00000000" w:rsidR="00000000" w:rsidRPr="00000000">
              <w:rPr>
                <w:sz w:val="16"/>
                <w:szCs w:val="16"/>
                <w:rtl w:val="0"/>
              </w:rPr>
              <w:t xml:space="preserve">i</w:t>
            </w:r>
            <w:ins w:author="Adam Mahood" w:id="284" w:date="2023-09-28T19:05:35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0">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1">
            <w:pPr>
              <w:widowControl w:val="0"/>
              <w:spacing w:line="480" w:lineRule="auto"/>
              <w:rPr>
                <w:i w:val="1"/>
                <w:sz w:val="16"/>
                <w:szCs w:val="16"/>
              </w:rPr>
            </w:pPr>
            <w:r w:rsidDel="00000000" w:rsidR="00000000" w:rsidRPr="00000000">
              <w:rPr>
                <w:i w:val="1"/>
                <w:sz w:val="16"/>
                <w:szCs w:val="16"/>
                <w:rtl w:val="0"/>
              </w:rPr>
              <w:t xml:space="preserve">Bromus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2">
            <w:pPr>
              <w:widowControl w:val="0"/>
              <w:spacing w:line="480" w:lineRule="auto"/>
              <w:rPr>
                <w:i w:val="1"/>
                <w:sz w:val="16"/>
                <w:szCs w:val="16"/>
              </w:rPr>
            </w:pPr>
            <w:r w:rsidDel="00000000" w:rsidR="00000000" w:rsidRPr="00000000">
              <w:rPr>
                <w:i w:val="1"/>
                <w:sz w:val="16"/>
                <w:szCs w:val="16"/>
                <w:rtl w:val="0"/>
              </w:rPr>
              <w:t xml:space="preserve">tectorum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3">
            <w:pPr>
              <w:widowControl w:val="0"/>
              <w:spacing w:line="480" w:lineRule="auto"/>
              <w:rPr>
                <w:sz w:val="16"/>
                <w:szCs w:val="16"/>
              </w:rPr>
            </w:pPr>
            <w:r w:rsidDel="00000000" w:rsidR="00000000" w:rsidRPr="00000000">
              <w:rPr>
                <w:sz w:val="16"/>
                <w:szCs w:val="16"/>
                <w:rtl w:val="0"/>
              </w:rPr>
              <w:t xml:space="preserve">BROM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4">
            <w:pPr>
              <w:widowControl w:val="0"/>
              <w:spacing w:line="480" w:lineRule="auto"/>
              <w:rPr>
                <w:i w:val="1"/>
                <w:sz w:val="16"/>
                <w:szCs w:val="16"/>
              </w:rPr>
            </w:pPr>
            <w:r w:rsidDel="00000000" w:rsidR="00000000" w:rsidRPr="00000000">
              <w:rPr>
                <w:sz w:val="16"/>
                <w:szCs w:val="16"/>
                <w:rtl w:val="0"/>
              </w:rPr>
              <w:t xml:space="preserve">Introduced Annual </w:t>
            </w:r>
            <w:r w:rsidDel="00000000" w:rsidR="00000000" w:rsidRPr="00000000">
              <w:rPr>
                <w:i w:val="1"/>
                <w:sz w:val="16"/>
                <w:szCs w:val="16"/>
                <w:rtl w:val="0"/>
              </w:rPr>
              <w:t xml:space="preserve">Bromus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6">
            <w:pPr>
              <w:widowControl w:val="0"/>
              <w:spacing w:line="480" w:lineRule="auto"/>
              <w:rPr>
                <w:sz w:val="16"/>
                <w:szCs w:val="16"/>
              </w:rPr>
            </w:pPr>
            <w:r w:rsidDel="00000000" w:rsidR="00000000" w:rsidRPr="00000000">
              <w:rPr>
                <w:sz w:val="16"/>
                <w:szCs w:val="16"/>
                <w:rtl w:val="0"/>
              </w:rPr>
              <w:t xml:space="preserve">i</w:t>
            </w:r>
            <w:ins w:author="Adam Mahood" w:id="285" w:date="2023-09-28T19:05:36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8">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9">
            <w:pPr>
              <w:widowControl w:val="0"/>
              <w:spacing w:line="480" w:lineRule="auto"/>
              <w:rPr>
                <w:i w:val="1"/>
                <w:sz w:val="16"/>
                <w:szCs w:val="16"/>
              </w:rPr>
            </w:pPr>
            <w:r w:rsidDel="00000000" w:rsidR="00000000" w:rsidRPr="00000000">
              <w:rPr>
                <w:i w:val="1"/>
                <w:sz w:val="16"/>
                <w:szCs w:val="16"/>
                <w:rtl w:val="0"/>
              </w:rPr>
              <w:t xml:space="preserve">Secale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A">
            <w:pPr>
              <w:widowControl w:val="0"/>
              <w:spacing w:line="480" w:lineRule="auto"/>
              <w:rPr>
                <w:i w:val="1"/>
                <w:sz w:val="16"/>
                <w:szCs w:val="16"/>
              </w:rPr>
            </w:pPr>
            <w:r w:rsidDel="00000000" w:rsidR="00000000" w:rsidRPr="00000000">
              <w:rPr>
                <w:i w:val="1"/>
                <w:sz w:val="16"/>
                <w:szCs w:val="16"/>
                <w:rtl w:val="0"/>
              </w:rPr>
              <w:t xml:space="preserve">cereale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B">
            <w:pPr>
              <w:widowControl w:val="0"/>
              <w:spacing w:line="480" w:lineRule="auto"/>
              <w:rPr>
                <w:sz w:val="16"/>
                <w:szCs w:val="16"/>
              </w:rPr>
            </w:pPr>
            <w:r w:rsidDel="00000000" w:rsidR="00000000" w:rsidRPr="00000000">
              <w:rPr>
                <w:sz w:val="16"/>
                <w:szCs w:val="16"/>
                <w:rtl w:val="0"/>
              </w:rPr>
              <w:t xml:space="preserve">SECE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C">
            <w:pPr>
              <w:widowControl w:val="0"/>
              <w:spacing w:line="480" w:lineRule="auto"/>
              <w:rPr>
                <w:i w:val="1"/>
                <w:sz w:val="16"/>
                <w:szCs w:val="16"/>
              </w:rPr>
            </w:pPr>
            <w:r w:rsidDel="00000000" w:rsidR="00000000" w:rsidRPr="00000000">
              <w:rPr>
                <w:i w:val="1"/>
                <w:sz w:val="16"/>
                <w:szCs w:val="16"/>
                <w:rtl w:val="0"/>
              </w:rPr>
              <w:t xml:space="preserve">Secale cereale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E">
            <w:pPr>
              <w:widowControl w:val="0"/>
              <w:spacing w:line="480" w:lineRule="auto"/>
              <w:rPr>
                <w:sz w:val="16"/>
                <w:szCs w:val="16"/>
              </w:rPr>
            </w:pPr>
            <w:r w:rsidDel="00000000" w:rsidR="00000000" w:rsidRPr="00000000">
              <w:rPr>
                <w:sz w:val="16"/>
                <w:szCs w:val="16"/>
                <w:rtl w:val="0"/>
              </w:rPr>
              <w:t xml:space="preserve">i</w:t>
            </w:r>
            <w:ins w:author="Adam Mahood" w:id="286" w:date="2023-09-28T19:05:37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3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0">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1">
            <w:pPr>
              <w:widowControl w:val="0"/>
              <w:spacing w:line="480" w:lineRule="auto"/>
              <w:rPr>
                <w:i w:val="1"/>
                <w:sz w:val="16"/>
                <w:szCs w:val="16"/>
              </w:rPr>
            </w:pPr>
            <w:r w:rsidDel="00000000" w:rsidR="00000000" w:rsidRPr="00000000">
              <w:rPr>
                <w:i w:val="1"/>
                <w:sz w:val="16"/>
                <w:szCs w:val="16"/>
                <w:rtl w:val="0"/>
              </w:rPr>
              <w:t xml:space="preserve">Bromus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2">
            <w:pPr>
              <w:widowControl w:val="0"/>
              <w:spacing w:line="480" w:lineRule="auto"/>
              <w:rPr>
                <w:i w:val="1"/>
                <w:sz w:val="16"/>
                <w:szCs w:val="16"/>
              </w:rPr>
            </w:pPr>
            <w:r w:rsidDel="00000000" w:rsidR="00000000" w:rsidRPr="00000000">
              <w:rPr>
                <w:i w:val="1"/>
                <w:sz w:val="16"/>
                <w:szCs w:val="16"/>
                <w:rtl w:val="0"/>
              </w:rPr>
              <w:t xml:space="preserve">inermis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3">
            <w:pPr>
              <w:widowControl w:val="0"/>
              <w:spacing w:line="480" w:lineRule="auto"/>
              <w:rPr>
                <w:sz w:val="16"/>
                <w:szCs w:val="16"/>
              </w:rPr>
            </w:pPr>
            <w:r w:rsidDel="00000000" w:rsidR="00000000" w:rsidRPr="00000000">
              <w:rPr>
                <w:sz w:val="16"/>
                <w:szCs w:val="16"/>
                <w:rtl w:val="0"/>
              </w:rPr>
              <w:t xml:space="preserve">BRIN</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4">
            <w:pPr>
              <w:widowControl w:val="0"/>
              <w:spacing w:line="480" w:lineRule="auto"/>
              <w:rPr>
                <w:i w:val="1"/>
                <w:sz w:val="16"/>
                <w:szCs w:val="16"/>
              </w:rPr>
            </w:pPr>
            <w:r w:rsidDel="00000000" w:rsidR="00000000" w:rsidRPr="00000000">
              <w:rPr>
                <w:i w:val="1"/>
                <w:sz w:val="16"/>
                <w:szCs w:val="16"/>
                <w:rtl w:val="0"/>
              </w:rPr>
              <w:t xml:space="preserve">Bromus inermis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6">
            <w:pPr>
              <w:widowControl w:val="0"/>
              <w:spacing w:line="480" w:lineRule="auto"/>
              <w:rPr>
                <w:sz w:val="16"/>
                <w:szCs w:val="16"/>
              </w:rPr>
            </w:pPr>
            <w:r w:rsidDel="00000000" w:rsidR="00000000" w:rsidRPr="00000000">
              <w:rPr>
                <w:sz w:val="16"/>
                <w:szCs w:val="16"/>
                <w:rtl w:val="0"/>
              </w:rPr>
              <w:t xml:space="preserve">i</w:t>
            </w:r>
            <w:ins w:author="Adam Mahood" w:id="287" w:date="2023-09-28T19:05:38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8">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9">
            <w:pPr>
              <w:widowControl w:val="0"/>
              <w:spacing w:line="480" w:lineRule="auto"/>
              <w:rPr>
                <w:i w:val="1"/>
                <w:sz w:val="16"/>
                <w:szCs w:val="16"/>
              </w:rPr>
            </w:pPr>
            <w:r w:rsidDel="00000000" w:rsidR="00000000" w:rsidRPr="00000000">
              <w:rPr>
                <w:i w:val="1"/>
                <w:sz w:val="16"/>
                <w:szCs w:val="16"/>
                <w:rtl w:val="0"/>
              </w:rPr>
              <w:t xml:space="preserve">Bromus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A">
            <w:pPr>
              <w:widowControl w:val="0"/>
              <w:spacing w:line="480" w:lineRule="auto"/>
              <w:rPr>
                <w:i w:val="1"/>
                <w:sz w:val="16"/>
                <w:szCs w:val="16"/>
              </w:rPr>
            </w:pPr>
            <w:r w:rsidDel="00000000" w:rsidR="00000000" w:rsidRPr="00000000">
              <w:rPr>
                <w:i w:val="1"/>
                <w:sz w:val="16"/>
                <w:szCs w:val="16"/>
                <w:rtl w:val="0"/>
              </w:rPr>
              <w:t xml:space="preserve">secalinus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B">
            <w:pPr>
              <w:widowControl w:val="0"/>
              <w:spacing w:line="480" w:lineRule="auto"/>
              <w:rPr>
                <w:sz w:val="16"/>
                <w:szCs w:val="16"/>
              </w:rPr>
            </w:pPr>
            <w:r w:rsidDel="00000000" w:rsidR="00000000" w:rsidRPr="00000000">
              <w:rPr>
                <w:sz w:val="16"/>
                <w:szCs w:val="16"/>
                <w:rtl w:val="0"/>
              </w:rPr>
              <w:t xml:space="preserve">BROM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C">
            <w:pPr>
              <w:widowControl w:val="0"/>
              <w:spacing w:line="480" w:lineRule="auto"/>
              <w:rPr>
                <w:i w:val="1"/>
                <w:sz w:val="16"/>
                <w:szCs w:val="16"/>
              </w:rPr>
            </w:pPr>
            <w:r w:rsidDel="00000000" w:rsidR="00000000" w:rsidRPr="00000000">
              <w:rPr>
                <w:sz w:val="16"/>
                <w:szCs w:val="16"/>
                <w:rtl w:val="0"/>
              </w:rPr>
              <w:t xml:space="preserve">Introduced Annual </w:t>
            </w:r>
            <w:r w:rsidDel="00000000" w:rsidR="00000000" w:rsidRPr="00000000">
              <w:rPr>
                <w:i w:val="1"/>
                <w:sz w:val="16"/>
                <w:szCs w:val="16"/>
                <w:rtl w:val="0"/>
              </w:rPr>
              <w:t xml:space="preserve">Bromus</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E">
            <w:pPr>
              <w:widowControl w:val="0"/>
              <w:spacing w:line="480" w:lineRule="auto"/>
              <w:rPr>
                <w:sz w:val="16"/>
                <w:szCs w:val="16"/>
              </w:rPr>
            </w:pPr>
            <w:r w:rsidDel="00000000" w:rsidR="00000000" w:rsidRPr="00000000">
              <w:rPr>
                <w:sz w:val="16"/>
                <w:szCs w:val="16"/>
                <w:rtl w:val="0"/>
              </w:rPr>
              <w:t xml:space="preserve">i</w:t>
            </w:r>
            <w:ins w:author="Adam Mahood" w:id="288" w:date="2023-09-28T19:05:39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4F">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0">
            <w:pPr>
              <w:widowControl w:val="0"/>
              <w:spacing w:line="480" w:lineRule="auto"/>
              <w:rPr>
                <w:sz w:val="16"/>
                <w:szCs w:val="16"/>
              </w:rPr>
            </w:pPr>
            <w:r w:rsidDel="00000000" w:rsidR="00000000" w:rsidRPr="00000000">
              <w:rPr>
                <w:sz w:val="16"/>
                <w:szCs w:val="16"/>
                <w:rtl w:val="0"/>
              </w:rPr>
              <w:t xml:space="preserve">Poaceae</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1">
            <w:pPr>
              <w:widowControl w:val="0"/>
              <w:spacing w:line="480" w:lineRule="auto"/>
              <w:rPr>
                <w:i w:val="1"/>
                <w:sz w:val="16"/>
                <w:szCs w:val="16"/>
              </w:rPr>
            </w:pPr>
            <w:r w:rsidDel="00000000" w:rsidR="00000000" w:rsidRPr="00000000">
              <w:rPr>
                <w:i w:val="1"/>
                <w:sz w:val="16"/>
                <w:szCs w:val="16"/>
                <w:rtl w:val="0"/>
              </w:rPr>
              <w:t xml:space="preserve">Agropyron</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2">
            <w:pPr>
              <w:widowControl w:val="0"/>
              <w:spacing w:line="480" w:lineRule="auto"/>
              <w:rPr>
                <w:i w:val="1"/>
                <w:sz w:val="16"/>
                <w:szCs w:val="16"/>
              </w:rPr>
            </w:pPr>
            <w:r w:rsidDel="00000000" w:rsidR="00000000" w:rsidRPr="00000000">
              <w:rPr>
                <w:i w:val="1"/>
                <w:sz w:val="16"/>
                <w:szCs w:val="16"/>
                <w:rtl w:val="0"/>
              </w:rPr>
              <w:t xml:space="preserve">cristatum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3">
            <w:pPr>
              <w:widowControl w:val="0"/>
              <w:spacing w:line="480" w:lineRule="auto"/>
              <w:rPr>
                <w:sz w:val="16"/>
                <w:szCs w:val="16"/>
              </w:rPr>
            </w:pPr>
            <w:r w:rsidDel="00000000" w:rsidR="00000000" w:rsidRPr="00000000">
              <w:rPr>
                <w:sz w:val="16"/>
                <w:szCs w:val="16"/>
                <w:rtl w:val="0"/>
              </w:rPr>
              <w:t xml:space="preserve">AGCR</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4">
            <w:pPr>
              <w:widowControl w:val="0"/>
              <w:spacing w:line="480" w:lineRule="auto"/>
              <w:rPr>
                <w:i w:val="1"/>
                <w:sz w:val="16"/>
                <w:szCs w:val="16"/>
              </w:rPr>
            </w:pPr>
            <w:r w:rsidDel="00000000" w:rsidR="00000000" w:rsidRPr="00000000">
              <w:rPr>
                <w:i w:val="1"/>
                <w:sz w:val="16"/>
                <w:szCs w:val="16"/>
                <w:rtl w:val="0"/>
              </w:rPr>
              <w:t xml:space="preserve">Agropyron cristatum</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5">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6">
            <w:pPr>
              <w:widowControl w:val="0"/>
              <w:spacing w:line="480" w:lineRule="auto"/>
              <w:rPr>
                <w:sz w:val="16"/>
                <w:szCs w:val="16"/>
              </w:rPr>
            </w:pPr>
            <w:r w:rsidDel="00000000" w:rsidR="00000000" w:rsidRPr="00000000">
              <w:rPr>
                <w:sz w:val="16"/>
                <w:szCs w:val="16"/>
                <w:rtl w:val="0"/>
              </w:rPr>
              <w:t xml:space="preserve">i</w:t>
            </w:r>
            <w:ins w:author="Adam Mahood" w:id="289" w:date="2023-09-28T19:05:41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7">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8">
            <w:pPr>
              <w:widowControl w:val="0"/>
              <w:spacing w:line="480" w:lineRule="auto"/>
              <w:rPr>
                <w:sz w:val="16"/>
                <w:szCs w:val="16"/>
              </w:rPr>
            </w:pPr>
            <w:r w:rsidDel="00000000" w:rsidR="00000000" w:rsidRPr="00000000">
              <w:rPr>
                <w:sz w:val="16"/>
                <w:szCs w:val="16"/>
                <w:rtl w:val="0"/>
              </w:rPr>
              <w:t xml:space="preserve">Zygophyllaceae</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9">
            <w:pPr>
              <w:widowControl w:val="0"/>
              <w:spacing w:line="480" w:lineRule="auto"/>
              <w:rPr>
                <w:i w:val="1"/>
                <w:sz w:val="16"/>
                <w:szCs w:val="16"/>
              </w:rPr>
            </w:pPr>
            <w:r w:rsidDel="00000000" w:rsidR="00000000" w:rsidRPr="00000000">
              <w:rPr>
                <w:i w:val="1"/>
                <w:sz w:val="16"/>
                <w:szCs w:val="16"/>
                <w:rtl w:val="0"/>
              </w:rPr>
              <w:t xml:space="preserve">Tribulus</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A">
            <w:pPr>
              <w:widowControl w:val="0"/>
              <w:spacing w:line="480" w:lineRule="auto"/>
              <w:rPr>
                <w:i w:val="1"/>
                <w:sz w:val="16"/>
                <w:szCs w:val="16"/>
              </w:rPr>
            </w:pPr>
            <w:r w:rsidDel="00000000" w:rsidR="00000000" w:rsidRPr="00000000">
              <w:rPr>
                <w:i w:val="1"/>
                <w:sz w:val="16"/>
                <w:szCs w:val="16"/>
                <w:rtl w:val="0"/>
              </w:rPr>
              <w:t xml:space="preserve">terrestris</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B">
            <w:pPr>
              <w:widowControl w:val="0"/>
              <w:spacing w:line="480" w:lineRule="auto"/>
              <w:rPr>
                <w:sz w:val="16"/>
                <w:szCs w:val="16"/>
              </w:rPr>
            </w:pPr>
            <w:r w:rsidDel="00000000" w:rsidR="00000000" w:rsidRPr="00000000">
              <w:rPr>
                <w:sz w:val="16"/>
                <w:szCs w:val="16"/>
                <w:rtl w:val="0"/>
              </w:rPr>
              <w:t xml:space="preserve">TRTE</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C">
            <w:pPr>
              <w:widowControl w:val="0"/>
              <w:spacing w:line="480" w:lineRule="auto"/>
              <w:rPr>
                <w:i w:val="1"/>
                <w:sz w:val="16"/>
                <w:szCs w:val="16"/>
              </w:rPr>
            </w:pPr>
            <w:r w:rsidDel="00000000" w:rsidR="00000000" w:rsidRPr="00000000">
              <w:rPr>
                <w:i w:val="1"/>
                <w:sz w:val="16"/>
                <w:szCs w:val="16"/>
                <w:rtl w:val="0"/>
              </w:rPr>
              <w:t xml:space="preserve">Tribulus terrestris</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D">
            <w:pPr>
              <w:widowControl w:val="0"/>
              <w:spacing w:line="480" w:lineRule="auto"/>
              <w:rPr>
                <w:sz w:val="16"/>
                <w:szCs w:val="16"/>
              </w:rPr>
            </w:pPr>
            <w:r w:rsidDel="00000000" w:rsidR="00000000" w:rsidRPr="00000000">
              <w:rPr>
                <w:sz w:val="16"/>
                <w:szCs w:val="16"/>
                <w:rtl w:val="0"/>
              </w:rPr>
              <w:t xml:space="preserve">no</w:t>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E">
            <w:pPr>
              <w:widowControl w:val="0"/>
              <w:spacing w:line="480" w:lineRule="auto"/>
              <w:rPr>
                <w:sz w:val="16"/>
                <w:szCs w:val="16"/>
              </w:rPr>
            </w:pPr>
            <w:r w:rsidDel="00000000" w:rsidR="00000000" w:rsidRPr="00000000">
              <w:rPr>
                <w:sz w:val="16"/>
                <w:szCs w:val="16"/>
                <w:rtl w:val="0"/>
              </w:rPr>
              <w:t xml:space="preserve">i</w:t>
            </w:r>
            <w:ins w:author="Adam Mahood" w:id="290" w:date="2023-09-28T19:05:42Z">
              <w:r w:rsidDel="00000000" w:rsidR="00000000" w:rsidRPr="00000000">
                <w:rPr>
                  <w:sz w:val="16"/>
                  <w:szCs w:val="16"/>
                  <w:rtl w:val="0"/>
                </w:rPr>
                <w:t xml:space="preserve">ntroduced</w:t>
              </w:r>
            </w:ins>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5F">
            <w:pPr>
              <w:widowControl w:val="0"/>
              <w:spacing w:line="480" w:lineRule="auto"/>
              <w:rPr>
                <w:sz w:val="16"/>
                <w:szCs w:val="16"/>
              </w:rPr>
            </w:pPr>
            <w:r w:rsidDel="00000000" w:rsidR="00000000" w:rsidRPr="00000000">
              <w:rPr>
                <w:rtl w:val="0"/>
              </w:rPr>
            </w:r>
          </w:p>
        </w:tc>
      </w:tr>
    </w:tbl>
    <w:p w:rsidR="00000000" w:rsidDel="00000000" w:rsidP="00000000" w:rsidRDefault="00000000" w:rsidRPr="00000000" w14:paraId="00000360">
      <w:pPr>
        <w:spacing w:line="480" w:lineRule="auto"/>
        <w:rPr/>
      </w:pPr>
      <w:r w:rsidDel="00000000" w:rsidR="00000000" w:rsidRPr="00000000">
        <w:rPr>
          <w:rtl w:val="0"/>
        </w:rPr>
      </w:r>
    </w:p>
    <w:p w:rsidR="00000000" w:rsidDel="00000000" w:rsidP="00000000" w:rsidRDefault="00000000" w:rsidRPr="00000000" w14:paraId="00000361">
      <w:pPr>
        <w:spacing w:line="480" w:lineRule="auto"/>
        <w:rPr/>
      </w:pPr>
      <w:r w:rsidDel="00000000" w:rsidR="00000000" w:rsidRPr="00000000">
        <w:rPr>
          <w:rtl w:val="0"/>
        </w:rPr>
      </w:r>
    </w:p>
    <w:p w:rsidR="00000000" w:rsidDel="00000000" w:rsidP="00000000" w:rsidRDefault="00000000" w:rsidRPr="00000000" w14:paraId="00000362">
      <w:pPr>
        <w:pStyle w:val="Heading5"/>
        <w:spacing w:line="480" w:lineRule="auto"/>
        <w:rPr>
          <w:del w:author="Adam Mahood" w:id="291" w:date="2023-11-22T22:51:04Z"/>
        </w:rPr>
      </w:pPr>
      <w:r w:rsidDel="00000000" w:rsidR="00000000" w:rsidRPr="00000000">
        <w:rPr>
          <w:rtl w:val="0"/>
        </w:rPr>
        <w:t xml:space="preserve">Table S2: R packages used in the analysis. </w:t>
      </w:r>
      <w:del w:author="Adam Mahood" w:id="291" w:date="2023-11-22T22:51:04Z">
        <w:bookmarkStart w:colFirst="0" w:colLast="0" w:name="_cwad70wmc98s" w:id="43"/>
        <w:bookmarkEnd w:id="43"/>
        <w:r w:rsidDel="00000000" w:rsidR="00000000" w:rsidRPr="00000000">
          <w:rPr>
            <w:rtl w:val="0"/>
          </w:rPr>
        </w:r>
      </w:del>
    </w:p>
    <w:p w:rsidR="00000000" w:rsidDel="00000000" w:rsidP="00000000" w:rsidRDefault="00000000" w:rsidRPr="00000000" w14:paraId="00000363">
      <w:pPr>
        <w:pStyle w:val="Heading5"/>
        <w:spacing w:line="480" w:lineRule="auto"/>
        <w:rPr/>
        <w:pPrChange w:author="Adam Mahood" w:id="0" w:date="2023-11-22T22:51:04Z">
          <w:pPr>
            <w:spacing w:line="480" w:lineRule="auto"/>
          </w:pPr>
        </w:pPrChange>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685"/>
        <w:gridCol w:w="3555"/>
        <w:tblGridChange w:id="0">
          <w:tblGrid>
            <w:gridCol w:w="3120"/>
            <w:gridCol w:w="2685"/>
            <w:gridCol w:w="3555"/>
          </w:tblGrid>
        </w:tblGridChange>
      </w:tblGrid>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364">
            <w:pPr>
              <w:widowControl w:val="0"/>
              <w:spacing w:line="480" w:lineRule="auto"/>
              <w:rPr/>
            </w:pPr>
            <w:r w:rsidDel="00000000" w:rsidR="00000000" w:rsidRPr="00000000">
              <w:rPr>
                <w:rtl w:val="0"/>
              </w:rPr>
              <w:t xml:space="preserve">Package</w:t>
            </w:r>
          </w:p>
        </w:tc>
        <w:tc>
          <w:tcPr>
            <w:tcBorders>
              <w:top w:color="000000" w:space="0" w:sz="0" w:val="nil"/>
              <w:left w:color="000000" w:space="0" w:sz="0" w:val="nil"/>
              <w:right w:color="000000" w:space="0" w:sz="0" w:val="nil"/>
            </w:tcBorders>
          </w:tcPr>
          <w:p w:rsidR="00000000" w:rsidDel="00000000" w:rsidP="00000000" w:rsidRDefault="00000000" w:rsidRPr="00000000" w14:paraId="00000365">
            <w:pPr>
              <w:widowControl w:val="0"/>
              <w:spacing w:line="480" w:lineRule="auto"/>
              <w:rPr/>
            </w:pPr>
            <w:r w:rsidDel="00000000" w:rsidR="00000000" w:rsidRPr="00000000">
              <w:rPr>
                <w:rtl w:val="0"/>
              </w:rPr>
              <w:t xml:space="preserve">Purpose</w:t>
            </w:r>
          </w:p>
        </w:tc>
        <w:tc>
          <w:tcPr>
            <w:tcBorders>
              <w:top w:color="000000" w:space="0" w:sz="0" w:val="nil"/>
              <w:left w:color="000000" w:space="0" w:sz="0" w:val="nil"/>
              <w:right w:color="000000" w:space="0" w:sz="0" w:val="nil"/>
            </w:tcBorders>
          </w:tcPr>
          <w:p w:rsidR="00000000" w:rsidDel="00000000" w:rsidP="00000000" w:rsidRDefault="00000000" w:rsidRPr="00000000" w14:paraId="00000366">
            <w:pPr>
              <w:widowControl w:val="0"/>
              <w:spacing w:line="480" w:lineRule="auto"/>
              <w:rPr/>
            </w:pPr>
            <w:r w:rsidDel="00000000" w:rsidR="00000000" w:rsidRPr="00000000">
              <w:rPr>
                <w:rtl w:val="0"/>
              </w:rPr>
              <w:t xml:space="preserve">Citation </w:t>
            </w:r>
          </w:p>
        </w:tc>
      </w:tr>
      <w:tr>
        <w:trPr>
          <w:cantSplit w:val="0"/>
          <w:tblHeader w:val="0"/>
        </w:trPr>
        <w:tc>
          <w:tcPr>
            <w:tcBorders>
              <w:left w:color="000000" w:space="0" w:sz="0" w:val="nil"/>
              <w:bottom w:color="000000" w:space="0" w:sz="0" w:val="nil"/>
              <w:right w:color="000000" w:space="0" w:sz="0" w:val="nil"/>
            </w:tcBorders>
          </w:tcPr>
          <w:p w:rsidR="00000000" w:rsidDel="00000000" w:rsidP="00000000" w:rsidRDefault="00000000" w:rsidRPr="00000000" w14:paraId="00000367">
            <w:pPr>
              <w:widowControl w:val="0"/>
              <w:spacing w:line="480" w:lineRule="auto"/>
              <w:rPr/>
            </w:pPr>
            <w:r w:rsidDel="00000000" w:rsidR="00000000" w:rsidRPr="00000000">
              <w:rPr>
                <w:rtl w:val="0"/>
              </w:rPr>
              <w:t xml:space="preserve">sf</w:t>
            </w:r>
          </w:p>
        </w:tc>
        <w:tc>
          <w:tcPr>
            <w:tcBorders>
              <w:left w:color="000000" w:space="0" w:sz="0" w:val="nil"/>
              <w:bottom w:color="000000" w:space="0" w:sz="0" w:val="nil"/>
              <w:right w:color="000000" w:space="0" w:sz="0" w:val="nil"/>
            </w:tcBorders>
          </w:tcPr>
          <w:p w:rsidR="00000000" w:rsidDel="00000000" w:rsidP="00000000" w:rsidRDefault="00000000" w:rsidRPr="00000000" w14:paraId="00000368">
            <w:pPr>
              <w:widowControl w:val="0"/>
              <w:spacing w:line="480" w:lineRule="auto"/>
              <w:rPr/>
            </w:pPr>
            <w:r w:rsidDel="00000000" w:rsidR="00000000" w:rsidRPr="00000000">
              <w:rPr>
                <w:rtl w:val="0"/>
              </w:rPr>
              <w:t xml:space="preserve">Spatial vector data management</w:t>
            </w:r>
          </w:p>
        </w:tc>
        <w:tc>
          <w:tcPr>
            <w:tcBorders>
              <w:left w:color="000000" w:space="0" w:sz="0" w:val="nil"/>
              <w:bottom w:color="000000" w:space="0" w:sz="0" w:val="nil"/>
              <w:right w:color="000000" w:space="0" w:sz="0" w:val="nil"/>
            </w:tcBorders>
          </w:tcPr>
          <w:p w:rsidR="00000000" w:rsidDel="00000000" w:rsidP="00000000" w:rsidRDefault="00000000" w:rsidRPr="00000000" w14:paraId="00000369">
            <w:pPr>
              <w:widowControl w:val="0"/>
              <w:spacing w:line="480" w:lineRule="auto"/>
              <w:rPr/>
            </w:pPr>
            <w:r w:rsidDel="00000000" w:rsidR="00000000" w:rsidRPr="00000000">
              <w:rPr>
                <w:rtl w:val="0"/>
              </w:rPr>
              <w:t xml:space="preserve">Pebesma 2018</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A">
            <w:pPr>
              <w:widowControl w:val="0"/>
              <w:spacing w:line="480" w:lineRule="auto"/>
              <w:rPr/>
            </w:pPr>
            <w:r w:rsidDel="00000000" w:rsidR="00000000" w:rsidRPr="00000000">
              <w:rPr>
                <w:rtl w:val="0"/>
              </w:rPr>
              <w:t xml:space="preserve">terra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B">
            <w:pPr>
              <w:widowControl w:val="0"/>
              <w:spacing w:line="480" w:lineRule="auto"/>
              <w:rPr/>
            </w:pPr>
            <w:r w:rsidDel="00000000" w:rsidR="00000000" w:rsidRPr="00000000">
              <w:rPr>
                <w:rtl w:val="0"/>
              </w:rPr>
              <w:t xml:space="preserve">Raster data management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C">
            <w:pPr>
              <w:widowControl w:val="0"/>
              <w:spacing w:line="480" w:lineRule="auto"/>
              <w:rPr/>
            </w:pPr>
            <w:r w:rsidDel="00000000" w:rsidR="00000000" w:rsidRPr="00000000">
              <w:rPr>
                <w:rtl w:val="0"/>
              </w:rPr>
              <w:t xml:space="preserve">Hijmans 2023a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D">
            <w:pPr>
              <w:widowControl w:val="0"/>
              <w:spacing w:line="480" w:lineRule="auto"/>
              <w:rPr/>
            </w:pPr>
            <w:r w:rsidDel="00000000" w:rsidR="00000000" w:rsidRPr="00000000">
              <w:rPr>
                <w:rtl w:val="0"/>
              </w:rPr>
              <w:t xml:space="preserve">raster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E">
            <w:pPr>
              <w:widowControl w:val="0"/>
              <w:spacing w:line="480" w:lineRule="auto"/>
              <w:rPr/>
            </w:pPr>
            <w:r w:rsidDel="00000000" w:rsidR="00000000" w:rsidRPr="00000000">
              <w:rPr>
                <w:rtl w:val="0"/>
              </w:rPr>
              <w:t xml:space="preserve">Raster data management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F">
            <w:pPr>
              <w:widowControl w:val="0"/>
              <w:spacing w:line="480" w:lineRule="auto"/>
              <w:rPr/>
            </w:pPr>
            <w:r w:rsidDel="00000000" w:rsidR="00000000" w:rsidRPr="00000000">
              <w:rPr>
                <w:rtl w:val="0"/>
              </w:rPr>
              <w:t xml:space="preserve">Hijmans 2023b</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0">
            <w:pPr>
              <w:widowControl w:val="0"/>
              <w:spacing w:line="480" w:lineRule="auto"/>
              <w:rPr/>
            </w:pPr>
            <w:r w:rsidDel="00000000" w:rsidR="00000000" w:rsidRPr="00000000">
              <w:rPr>
                <w:rtl w:val="0"/>
              </w:rPr>
              <w:t xml:space="preserve">vegan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1">
            <w:pPr>
              <w:widowControl w:val="0"/>
              <w:spacing w:line="480" w:lineRule="auto"/>
              <w:rPr/>
            </w:pPr>
            <w:r w:rsidDel="00000000" w:rsidR="00000000" w:rsidRPr="00000000">
              <w:rPr>
                <w:rtl w:val="0"/>
              </w:rPr>
              <w:t xml:space="preserve">Diversity and NMDS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2">
            <w:pPr>
              <w:widowControl w:val="0"/>
              <w:spacing w:line="480" w:lineRule="auto"/>
              <w:rPr/>
            </w:pPr>
            <w:r w:rsidDel="00000000" w:rsidR="00000000" w:rsidRPr="00000000">
              <w:rPr>
                <w:rtl w:val="0"/>
              </w:rPr>
              <w:t xml:space="preserve">Oksanen et al 2022</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3">
            <w:pPr>
              <w:widowControl w:val="0"/>
              <w:spacing w:line="480" w:lineRule="auto"/>
              <w:rPr/>
            </w:pPr>
            <w:r w:rsidDel="00000000" w:rsidR="00000000" w:rsidRPr="00000000">
              <w:rPr>
                <w:rtl w:val="0"/>
              </w:rPr>
              <w:t xml:space="preserve">SPEI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4">
            <w:pPr>
              <w:widowControl w:val="0"/>
              <w:spacing w:line="480" w:lineRule="auto"/>
              <w:rPr/>
            </w:pPr>
            <w:r w:rsidDel="00000000" w:rsidR="00000000" w:rsidRPr="00000000">
              <w:rPr>
                <w:rtl w:val="0"/>
              </w:rPr>
              <w:t xml:space="preserve">Calculating SPEI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5">
            <w:pPr>
              <w:widowControl w:val="0"/>
              <w:spacing w:line="480" w:lineRule="auto"/>
              <w:rPr/>
            </w:pPr>
            <w:r w:rsidDel="00000000" w:rsidR="00000000" w:rsidRPr="00000000">
              <w:rPr>
                <w:rtl w:val="0"/>
              </w:rPr>
              <w:t xml:space="preserve">Beguería and Vicente-Serrano 2023</w:t>
            </w:r>
          </w:p>
          <w:p w:rsidR="00000000" w:rsidDel="00000000" w:rsidP="00000000" w:rsidRDefault="00000000" w:rsidRPr="00000000" w14:paraId="00000376">
            <w:pPr>
              <w:widowControl w:val="0"/>
              <w:spacing w:line="48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7">
            <w:pPr>
              <w:widowControl w:val="0"/>
              <w:spacing w:line="480" w:lineRule="auto"/>
              <w:rPr/>
            </w:pPr>
            <w:r w:rsidDel="00000000" w:rsidR="00000000" w:rsidRPr="00000000">
              <w:rPr>
                <w:rtl w:val="0"/>
              </w:rPr>
              <w:t xml:space="preserve">microclima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8">
            <w:pPr>
              <w:widowControl w:val="0"/>
              <w:spacing w:line="480" w:lineRule="auto"/>
              <w:rPr/>
            </w:pPr>
            <w:r w:rsidDel="00000000" w:rsidR="00000000" w:rsidRPr="00000000">
              <w:rPr>
                <w:rtl w:val="0"/>
              </w:rPr>
              <w:t xml:space="preserve">Calculating air temperature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9">
            <w:pPr>
              <w:widowControl w:val="0"/>
              <w:spacing w:line="480" w:lineRule="auto"/>
              <w:rPr/>
            </w:pPr>
            <w:r w:rsidDel="00000000" w:rsidR="00000000" w:rsidRPr="00000000">
              <w:rPr>
                <w:rtl w:val="0"/>
              </w:rPr>
              <w:t xml:space="preserve">Mosedale et al 2023</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A">
            <w:pPr>
              <w:widowControl w:val="0"/>
              <w:spacing w:line="480" w:lineRule="auto"/>
              <w:rPr/>
            </w:pPr>
            <w:r w:rsidDel="00000000" w:rsidR="00000000" w:rsidRPr="00000000">
              <w:rPr>
                <w:rtl w:val="0"/>
              </w:rPr>
              <w:t xml:space="preserve">NicheMapR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B">
            <w:pPr>
              <w:widowControl w:val="0"/>
              <w:spacing w:line="480" w:lineRule="auto"/>
              <w:rPr/>
            </w:pPr>
            <w:r w:rsidDel="00000000" w:rsidR="00000000" w:rsidRPr="00000000">
              <w:rPr>
                <w:rtl w:val="0"/>
              </w:rPr>
              <w:t xml:space="preserve">Calculating air temperature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C">
            <w:pPr>
              <w:widowControl w:val="0"/>
              <w:spacing w:line="480" w:lineRule="auto"/>
              <w:rPr/>
            </w:pPr>
            <w:r w:rsidDel="00000000" w:rsidR="00000000" w:rsidRPr="00000000">
              <w:rPr>
                <w:rtl w:val="0"/>
              </w:rPr>
              <w:t xml:space="preserve">Kearney 2022</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D">
            <w:pPr>
              <w:widowControl w:val="0"/>
              <w:spacing w:line="480" w:lineRule="auto"/>
              <w:rPr/>
            </w:pPr>
            <w:r w:rsidDel="00000000" w:rsidR="00000000" w:rsidRPr="00000000">
              <w:rPr>
                <w:rtl w:val="0"/>
              </w:rPr>
              <w:t xml:space="preserve">topmodel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E">
            <w:pPr>
              <w:widowControl w:val="0"/>
              <w:spacing w:line="480" w:lineRule="auto"/>
              <w:rPr/>
            </w:pPr>
            <w:r w:rsidDel="00000000" w:rsidR="00000000" w:rsidRPr="00000000">
              <w:rPr>
                <w:rtl w:val="0"/>
              </w:rPr>
              <w:t xml:space="preserve">Calculating TWI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F">
            <w:pPr>
              <w:widowControl w:val="0"/>
              <w:spacing w:line="480" w:lineRule="auto"/>
              <w:rPr/>
            </w:pPr>
            <w:r w:rsidDel="00000000" w:rsidR="00000000" w:rsidRPr="00000000">
              <w:rPr>
                <w:rtl w:val="0"/>
              </w:rPr>
              <w:t xml:space="preserve">Buytaert 2022 </w:t>
            </w:r>
          </w:p>
          <w:p w:rsidR="00000000" w:rsidDel="00000000" w:rsidP="00000000" w:rsidRDefault="00000000" w:rsidRPr="00000000" w14:paraId="00000380">
            <w:pPr>
              <w:widowControl w:val="0"/>
              <w:spacing w:line="480" w:lineRule="auto"/>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1">
            <w:pPr>
              <w:widowControl w:val="0"/>
              <w:spacing w:line="480" w:lineRule="auto"/>
              <w:rPr/>
            </w:pPr>
            <w:r w:rsidDel="00000000" w:rsidR="00000000" w:rsidRPr="00000000">
              <w:rPr>
                <w:rtl w:val="0"/>
              </w:rPr>
              <w:t xml:space="preserve">tidyverse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2">
            <w:pPr>
              <w:widowControl w:val="0"/>
              <w:spacing w:line="480" w:lineRule="auto"/>
              <w:rPr/>
            </w:pPr>
            <w:r w:rsidDel="00000000" w:rsidR="00000000" w:rsidRPr="00000000">
              <w:rPr>
                <w:rtl w:val="0"/>
              </w:rPr>
              <w:t xml:space="preserve">Data wrangling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3">
            <w:pPr>
              <w:widowControl w:val="0"/>
              <w:spacing w:line="480" w:lineRule="auto"/>
              <w:rPr/>
            </w:pPr>
            <w:r w:rsidDel="00000000" w:rsidR="00000000" w:rsidRPr="00000000">
              <w:rPr>
                <w:rtl w:val="0"/>
              </w:rPr>
              <w:t xml:space="preserve">Wickham et al 2019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4">
            <w:pPr>
              <w:widowControl w:val="0"/>
              <w:spacing w:line="480" w:lineRule="auto"/>
              <w:rPr/>
            </w:pPr>
            <w:r w:rsidDel="00000000" w:rsidR="00000000" w:rsidRPr="00000000">
              <w:rPr>
                <w:rtl w:val="0"/>
              </w:rPr>
              <w:t xml:space="preserve">lubridate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5">
            <w:pPr>
              <w:widowControl w:val="0"/>
              <w:spacing w:line="480" w:lineRule="auto"/>
              <w:rPr/>
            </w:pPr>
            <w:r w:rsidDel="00000000" w:rsidR="00000000" w:rsidRPr="00000000">
              <w:rPr>
                <w:rtl w:val="0"/>
              </w:rPr>
              <w:t xml:space="preserve">Date wrangling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6">
            <w:pPr>
              <w:widowControl w:val="0"/>
              <w:spacing w:line="480" w:lineRule="auto"/>
              <w:rPr/>
            </w:pPr>
            <w:r w:rsidDel="00000000" w:rsidR="00000000" w:rsidRPr="00000000">
              <w:rPr>
                <w:rtl w:val="0"/>
              </w:rPr>
              <w:t xml:space="preserve">Grolemond and Wickham 2011</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7">
            <w:pPr>
              <w:widowControl w:val="0"/>
              <w:spacing w:line="480" w:lineRule="auto"/>
              <w:rPr/>
            </w:pPr>
            <w:r w:rsidDel="00000000" w:rsidR="00000000" w:rsidRPr="00000000">
              <w:rPr>
                <w:rtl w:val="0"/>
              </w:rPr>
              <w:t xml:space="preserve">vroom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8">
            <w:pPr>
              <w:widowControl w:val="0"/>
              <w:spacing w:line="480" w:lineRule="auto"/>
              <w:rPr/>
            </w:pPr>
            <w:r w:rsidDel="00000000" w:rsidR="00000000" w:rsidRPr="00000000">
              <w:rPr>
                <w:rtl w:val="0"/>
              </w:rPr>
              <w:t xml:space="preserve">Data wrangling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9">
            <w:pPr>
              <w:widowControl w:val="0"/>
              <w:spacing w:line="480" w:lineRule="auto"/>
              <w:rPr/>
            </w:pPr>
            <w:r w:rsidDel="00000000" w:rsidR="00000000" w:rsidRPr="00000000">
              <w:rPr>
                <w:rtl w:val="0"/>
              </w:rPr>
              <w:t xml:space="preserve">Hester et al 2023</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A">
            <w:pPr>
              <w:widowControl w:val="0"/>
              <w:spacing w:line="480" w:lineRule="auto"/>
              <w:rPr/>
            </w:pPr>
            <w:r w:rsidDel="00000000" w:rsidR="00000000" w:rsidRPr="00000000">
              <w:rPr>
                <w:rtl w:val="0"/>
              </w:rPr>
              <w:t xml:space="preserve">Hmsc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B">
            <w:pPr>
              <w:widowControl w:val="0"/>
              <w:spacing w:line="480" w:lineRule="auto"/>
              <w:rPr/>
            </w:pPr>
            <w:r w:rsidDel="00000000" w:rsidR="00000000" w:rsidRPr="00000000">
              <w:rPr>
                <w:rtl w:val="0"/>
              </w:rPr>
              <w:t xml:space="preserve">Joint species distribution modeling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C">
            <w:pPr>
              <w:widowControl w:val="0"/>
              <w:spacing w:line="480" w:lineRule="auto"/>
              <w:rPr/>
            </w:pPr>
            <w:r w:rsidDel="00000000" w:rsidR="00000000" w:rsidRPr="00000000">
              <w:rPr>
                <w:rtl w:val="0"/>
              </w:rPr>
              <w:t xml:space="preserve">Tikhonov et al 2023</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D">
            <w:pPr>
              <w:widowControl w:val="0"/>
              <w:spacing w:line="480" w:lineRule="auto"/>
              <w:rPr/>
            </w:pPr>
            <w:r w:rsidDel="00000000" w:rsidR="00000000" w:rsidRPr="00000000">
              <w:rPr>
                <w:rtl w:val="0"/>
              </w:rPr>
              <w:t xml:space="preserve">snow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E">
            <w:pPr>
              <w:widowControl w:val="0"/>
              <w:spacing w:line="480" w:lineRule="auto"/>
              <w:rPr/>
            </w:pPr>
            <w:r w:rsidDel="00000000" w:rsidR="00000000" w:rsidRPr="00000000">
              <w:rPr>
                <w:rtl w:val="0"/>
              </w:rPr>
              <w:t xml:space="preserve">parallelization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F">
            <w:pPr>
              <w:widowControl w:val="0"/>
              <w:spacing w:line="480" w:lineRule="auto"/>
              <w:rPr/>
            </w:pPr>
            <w:r w:rsidDel="00000000" w:rsidR="00000000" w:rsidRPr="00000000">
              <w:rPr>
                <w:rtl w:val="0"/>
              </w:rPr>
              <w:t xml:space="preserve">Tierney et al 2021</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0">
            <w:pPr>
              <w:widowControl w:val="0"/>
              <w:spacing w:line="480" w:lineRule="auto"/>
              <w:rPr/>
            </w:pPr>
            <w:r w:rsidDel="00000000" w:rsidR="00000000" w:rsidRPr="00000000">
              <w:rPr>
                <w:rtl w:val="0"/>
              </w:rPr>
              <w:t xml:space="preserve">fields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1">
            <w:pPr>
              <w:widowControl w:val="0"/>
              <w:spacing w:line="480" w:lineRule="auto"/>
              <w:rPr/>
            </w:pPr>
            <w:r w:rsidDel="00000000" w:rsidR="00000000" w:rsidRPr="00000000">
              <w:rPr>
                <w:rtl w:val="0"/>
              </w:rPr>
              <w:t xml:space="preserve">spatial process models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2">
            <w:pPr>
              <w:widowControl w:val="0"/>
              <w:spacing w:line="480" w:lineRule="auto"/>
              <w:rPr/>
            </w:pPr>
            <w:r w:rsidDel="00000000" w:rsidR="00000000" w:rsidRPr="00000000">
              <w:rPr>
                <w:rtl w:val="0"/>
              </w:rPr>
              <w:t xml:space="preserve">Nychka et al 2021</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3">
            <w:pPr>
              <w:widowControl w:val="0"/>
              <w:spacing w:line="480" w:lineRule="auto"/>
              <w:rPr/>
            </w:pPr>
            <w:r w:rsidDel="00000000" w:rsidR="00000000" w:rsidRPr="00000000">
              <w:rPr>
                <w:rtl w:val="0"/>
              </w:rPr>
              <w:t xml:space="preserve">ggpubr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4">
            <w:pPr>
              <w:widowControl w:val="0"/>
              <w:spacing w:line="480" w:lineRule="auto"/>
              <w:rPr/>
            </w:pPr>
            <w:r w:rsidDel="00000000" w:rsidR="00000000" w:rsidRPr="00000000">
              <w:rPr>
                <w:rtl w:val="0"/>
              </w:rPr>
              <w:t xml:space="preserve">visualization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5">
            <w:pPr>
              <w:widowControl w:val="0"/>
              <w:spacing w:line="480" w:lineRule="auto"/>
              <w:rPr/>
            </w:pPr>
            <w:r w:rsidDel="00000000" w:rsidR="00000000" w:rsidRPr="00000000">
              <w:rPr>
                <w:rtl w:val="0"/>
              </w:rPr>
              <w:t xml:space="preserve">Kassambara 2023</w:t>
            </w:r>
          </w:p>
        </w:tc>
      </w:tr>
      <w:tr>
        <w:trPr>
          <w:cantSplit w:val="0"/>
          <w:trHeight w:val="384.080298261396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6">
            <w:pPr>
              <w:widowControl w:val="0"/>
              <w:spacing w:line="480" w:lineRule="auto"/>
              <w:rPr/>
            </w:pPr>
            <w:r w:rsidDel="00000000" w:rsidR="00000000" w:rsidRPr="00000000">
              <w:rPr>
                <w:rtl w:val="0"/>
              </w:rPr>
              <w:t xml:space="preserve">ggcorrplot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7">
            <w:pPr>
              <w:widowControl w:val="0"/>
              <w:spacing w:line="480" w:lineRule="auto"/>
              <w:rPr/>
            </w:pPr>
            <w:r w:rsidDel="00000000" w:rsidR="00000000" w:rsidRPr="00000000">
              <w:rPr>
                <w:rtl w:val="0"/>
              </w:rPr>
              <w:t xml:space="preserve">visualization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8">
            <w:pPr>
              <w:widowControl w:val="0"/>
              <w:spacing w:line="480" w:lineRule="auto"/>
              <w:rPr/>
            </w:pPr>
            <w:r w:rsidDel="00000000" w:rsidR="00000000" w:rsidRPr="00000000">
              <w:rPr>
                <w:rtl w:val="0"/>
              </w:rPr>
              <w:t xml:space="preserve">Kassambara 2022</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9">
            <w:pPr>
              <w:widowControl w:val="0"/>
              <w:spacing w:line="480" w:lineRule="auto"/>
              <w:rPr/>
            </w:pPr>
            <w:r w:rsidDel="00000000" w:rsidR="00000000" w:rsidRPr="00000000">
              <w:rPr>
                <w:rtl w:val="0"/>
              </w:rPr>
              <w:t xml:space="preserve">ggthemes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A">
            <w:pPr>
              <w:widowControl w:val="0"/>
              <w:spacing w:line="480" w:lineRule="auto"/>
              <w:rPr/>
            </w:pPr>
            <w:r w:rsidDel="00000000" w:rsidR="00000000" w:rsidRPr="00000000">
              <w:rPr>
                <w:rtl w:val="0"/>
              </w:rPr>
              <w:t xml:space="preserve">visualization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B">
            <w:pPr>
              <w:widowControl w:val="0"/>
              <w:spacing w:line="480" w:lineRule="auto"/>
              <w:rPr/>
            </w:pPr>
            <w:r w:rsidDel="00000000" w:rsidR="00000000" w:rsidRPr="00000000">
              <w:rPr>
                <w:rtl w:val="0"/>
              </w:rPr>
              <w:t xml:space="preserve">Arnold 2021</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C">
            <w:pPr>
              <w:widowControl w:val="0"/>
              <w:spacing w:line="480" w:lineRule="auto"/>
              <w:rPr/>
            </w:pPr>
            <w:r w:rsidDel="00000000" w:rsidR="00000000" w:rsidRPr="00000000">
              <w:rPr>
                <w:rtl w:val="0"/>
              </w:rPr>
              <w:t xml:space="preserve">ggtext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D">
            <w:pPr>
              <w:widowControl w:val="0"/>
              <w:spacing w:line="480" w:lineRule="auto"/>
              <w:rPr/>
            </w:pPr>
            <w:r w:rsidDel="00000000" w:rsidR="00000000" w:rsidRPr="00000000">
              <w:rPr>
                <w:rtl w:val="0"/>
              </w:rPr>
              <w:t xml:space="preserve">visualization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E">
            <w:pPr>
              <w:widowControl w:val="0"/>
              <w:spacing w:line="480" w:lineRule="auto"/>
              <w:rPr/>
            </w:pPr>
            <w:r w:rsidDel="00000000" w:rsidR="00000000" w:rsidRPr="00000000">
              <w:rPr>
                <w:rtl w:val="0"/>
              </w:rPr>
              <w:t xml:space="preserve">Wilke 2021</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F">
            <w:pPr>
              <w:widowControl w:val="0"/>
              <w:spacing w:line="480" w:lineRule="auto"/>
              <w:rPr/>
            </w:pPr>
            <w:r w:rsidDel="00000000" w:rsidR="00000000" w:rsidRPr="00000000">
              <w:rPr>
                <w:rtl w:val="0"/>
              </w:rPr>
              <w:t xml:space="preserve">ggrepel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0">
            <w:pPr>
              <w:widowControl w:val="0"/>
              <w:spacing w:line="480" w:lineRule="auto"/>
              <w:rPr/>
            </w:pPr>
            <w:r w:rsidDel="00000000" w:rsidR="00000000" w:rsidRPr="00000000">
              <w:rPr>
                <w:rtl w:val="0"/>
              </w:rPr>
              <w:t xml:space="preserve">visualization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1">
            <w:pPr>
              <w:widowControl w:val="0"/>
              <w:spacing w:line="480" w:lineRule="auto"/>
              <w:rPr/>
            </w:pPr>
            <w:r w:rsidDel="00000000" w:rsidR="00000000" w:rsidRPr="00000000">
              <w:rPr>
                <w:rtl w:val="0"/>
              </w:rPr>
              <w:t xml:space="preserve">Slowikowski 2023</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2">
            <w:pPr>
              <w:widowControl w:val="0"/>
              <w:spacing w:line="480" w:lineRule="auto"/>
              <w:rPr/>
            </w:pPr>
            <w:r w:rsidDel="00000000" w:rsidR="00000000" w:rsidRPr="00000000">
              <w:rPr>
                <w:rtl w:val="0"/>
              </w:rPr>
              <w:t xml:space="preserve">ggmcmc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3">
            <w:pPr>
              <w:widowControl w:val="0"/>
              <w:spacing w:line="480" w:lineRule="auto"/>
              <w:rPr/>
            </w:pPr>
            <w:r w:rsidDel="00000000" w:rsidR="00000000" w:rsidRPr="00000000">
              <w:rPr>
                <w:rtl w:val="0"/>
              </w:rPr>
              <w:t xml:space="preserve">visualization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4">
            <w:pPr>
              <w:widowControl w:val="0"/>
              <w:spacing w:line="480" w:lineRule="auto"/>
              <w:rPr/>
            </w:pPr>
            <w:r w:rsidDel="00000000" w:rsidR="00000000" w:rsidRPr="00000000">
              <w:rPr>
                <w:rtl w:val="0"/>
              </w:rPr>
              <w:t xml:space="preserve">Fernandez i Marin 2016</w:t>
            </w:r>
          </w:p>
        </w:tc>
      </w:tr>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3A5">
            <w:pPr>
              <w:widowControl w:val="0"/>
              <w:spacing w:line="480" w:lineRule="auto"/>
              <w:rPr/>
            </w:pPr>
            <w:r w:rsidDel="00000000" w:rsidR="00000000" w:rsidRPr="00000000">
              <w:rPr>
                <w:rtl w:val="0"/>
              </w:rPr>
              <w:t xml:space="preserve">geomtextpath</w:t>
            </w:r>
          </w:p>
        </w:tc>
        <w:tc>
          <w:tcPr>
            <w:tcBorders>
              <w:top w:color="000000" w:space="0" w:sz="0" w:val="nil"/>
              <w:left w:color="000000" w:space="0" w:sz="0" w:val="nil"/>
              <w:right w:color="000000" w:space="0" w:sz="0" w:val="nil"/>
            </w:tcBorders>
          </w:tcPr>
          <w:p w:rsidR="00000000" w:rsidDel="00000000" w:rsidP="00000000" w:rsidRDefault="00000000" w:rsidRPr="00000000" w14:paraId="000003A6">
            <w:pPr>
              <w:widowControl w:val="0"/>
              <w:spacing w:line="480" w:lineRule="auto"/>
              <w:rPr/>
            </w:pPr>
            <w:r w:rsidDel="00000000" w:rsidR="00000000" w:rsidRPr="00000000">
              <w:rPr>
                <w:rtl w:val="0"/>
              </w:rPr>
              <w:t xml:space="preserve">visualization</w:t>
            </w:r>
          </w:p>
        </w:tc>
        <w:tc>
          <w:tcPr>
            <w:tcBorders>
              <w:top w:color="000000" w:space="0" w:sz="0" w:val="nil"/>
              <w:left w:color="000000" w:space="0" w:sz="0" w:val="nil"/>
              <w:right w:color="000000" w:space="0" w:sz="0" w:val="nil"/>
            </w:tcBorders>
          </w:tcPr>
          <w:p w:rsidR="00000000" w:rsidDel="00000000" w:rsidP="00000000" w:rsidRDefault="00000000" w:rsidRPr="00000000" w14:paraId="000003A7">
            <w:pPr>
              <w:widowControl w:val="0"/>
              <w:spacing w:line="480" w:lineRule="auto"/>
              <w:rPr/>
            </w:pPr>
            <w:r w:rsidDel="00000000" w:rsidR="00000000" w:rsidRPr="00000000">
              <w:rPr>
                <w:rtl w:val="0"/>
              </w:rPr>
              <w:t xml:space="preserve">Cameron and van den Brand 2022</w:t>
            </w:r>
          </w:p>
        </w:tc>
      </w:tr>
    </w:tbl>
    <w:p w:rsidR="00000000" w:rsidDel="00000000" w:rsidP="00000000" w:rsidRDefault="00000000" w:rsidRPr="00000000" w14:paraId="000003A8">
      <w:pPr>
        <w:spacing w:line="480" w:lineRule="auto"/>
        <w:rPr/>
      </w:pPr>
      <w:r w:rsidDel="00000000" w:rsidR="00000000" w:rsidRPr="00000000">
        <w:rPr>
          <w:rtl w:val="0"/>
        </w:rPr>
      </w:r>
    </w:p>
    <w:p w:rsidR="00000000" w:rsidDel="00000000" w:rsidP="00000000" w:rsidRDefault="00000000" w:rsidRPr="00000000" w14:paraId="000003A9">
      <w:pPr>
        <w:pStyle w:val="Heading5"/>
        <w:spacing w:line="480" w:lineRule="auto"/>
        <w:rPr/>
      </w:pPr>
      <w:bookmarkStart w:colFirst="0" w:colLast="0" w:name="_yyewnfn1kf3w" w:id="44"/>
      <w:bookmarkEnd w:id="44"/>
      <w:r w:rsidDel="00000000" w:rsidR="00000000" w:rsidRPr="00000000">
        <w:rPr>
          <w:b w:val="1"/>
          <w:rtl w:val="0"/>
        </w:rPr>
        <w:t xml:space="preserve">Table S3</w:t>
      </w:r>
      <w:r w:rsidDel="00000000" w:rsidR="00000000" w:rsidRPr="00000000">
        <w:rPr>
          <w:rtl w:val="0"/>
        </w:rPr>
        <w:t xml:space="preserve">. Species included in the CRP mix. </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880"/>
        <w:gridCol w:w="1800"/>
        <w:tblGridChange w:id="0">
          <w:tblGrid>
            <w:gridCol w:w="2340"/>
            <w:gridCol w:w="2340"/>
            <w:gridCol w:w="2880"/>
            <w:gridCol w:w="1800"/>
          </w:tblGrid>
        </w:tblGridChange>
      </w:tblGrid>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480" w:lineRule="auto"/>
              <w:rPr/>
            </w:pPr>
            <w:r w:rsidDel="00000000" w:rsidR="00000000" w:rsidRPr="00000000">
              <w:rPr>
                <w:rtl w:val="0"/>
              </w:rPr>
              <w:t xml:space="preserve">Common Name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480" w:lineRule="auto"/>
              <w:rPr/>
            </w:pPr>
            <w:r w:rsidDel="00000000" w:rsidR="00000000" w:rsidRPr="00000000">
              <w:rPr>
                <w:rtl w:val="0"/>
              </w:rPr>
              <w:t xml:space="preserve">Scientific Name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480" w:lineRule="auto"/>
              <w:rPr/>
            </w:pPr>
            <w:r w:rsidDel="00000000" w:rsidR="00000000" w:rsidRPr="00000000">
              <w:rPr>
                <w:rtl w:val="0"/>
              </w:rPr>
              <w:t xml:space="preserve">Amount Applied (kg/ha)</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480" w:lineRule="auto"/>
              <w:rPr/>
            </w:pPr>
            <w:r w:rsidDel="00000000" w:rsidR="00000000" w:rsidRPr="00000000">
              <w:rPr>
                <w:rtl w:val="0"/>
              </w:rPr>
              <w:t xml:space="preserve">Origin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480" w:lineRule="auto"/>
              <w:rPr/>
            </w:pPr>
            <w:r w:rsidDel="00000000" w:rsidR="00000000" w:rsidRPr="00000000">
              <w:rPr>
                <w:rtl w:val="0"/>
              </w:rPr>
              <w:t xml:space="preserve">Western wheatgrass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480" w:lineRule="auto"/>
              <w:rPr>
                <w:i w:val="1"/>
              </w:rPr>
            </w:pPr>
            <w:r w:rsidDel="00000000" w:rsidR="00000000" w:rsidRPr="00000000">
              <w:rPr>
                <w:i w:val="1"/>
                <w:rtl w:val="0"/>
              </w:rPr>
              <w:t xml:space="preserve">Pascopyrum smithii</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480" w:lineRule="auto"/>
              <w:rPr/>
            </w:pPr>
            <w:r w:rsidDel="00000000" w:rsidR="00000000" w:rsidRPr="00000000">
              <w:rPr>
                <w:rtl w:val="0"/>
              </w:rPr>
              <w:t xml:space="preserve">1.784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480" w:lineRule="auto"/>
              <w:rPr/>
            </w:pPr>
            <w:r w:rsidDel="00000000" w:rsidR="00000000" w:rsidRPr="00000000">
              <w:rPr>
                <w:rtl w:val="0"/>
              </w:rPr>
              <w:t xml:space="preserve">native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480" w:lineRule="auto"/>
              <w:rPr/>
            </w:pPr>
            <w:r w:rsidDel="00000000" w:rsidR="00000000" w:rsidRPr="00000000">
              <w:rPr>
                <w:rtl w:val="0"/>
              </w:rPr>
              <w:t xml:space="preserve">Green needlegrass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480" w:lineRule="auto"/>
              <w:rPr>
                <w:i w:val="1"/>
              </w:rPr>
            </w:pPr>
            <w:r w:rsidDel="00000000" w:rsidR="00000000" w:rsidRPr="00000000">
              <w:rPr>
                <w:i w:val="1"/>
                <w:rtl w:val="0"/>
              </w:rPr>
              <w:t xml:space="preserve">Nassela viridula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480" w:lineRule="auto"/>
              <w:rPr/>
            </w:pPr>
            <w:r w:rsidDel="00000000" w:rsidR="00000000" w:rsidRPr="00000000">
              <w:rPr>
                <w:rtl w:val="0"/>
              </w:rPr>
              <w:t xml:space="preserve">0.7136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480" w:lineRule="auto"/>
              <w:rPr/>
            </w:pPr>
            <w:r w:rsidDel="00000000" w:rsidR="00000000" w:rsidRPr="00000000">
              <w:rPr>
                <w:rtl w:val="0"/>
              </w:rPr>
              <w:t xml:space="preserve">native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480" w:lineRule="auto"/>
              <w:rPr/>
            </w:pPr>
            <w:r w:rsidDel="00000000" w:rsidR="00000000" w:rsidRPr="00000000">
              <w:rPr>
                <w:rtl w:val="0"/>
              </w:rPr>
              <w:t xml:space="preserve">Sideoats gramma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480" w:lineRule="auto"/>
              <w:rPr>
                <w:i w:val="1"/>
              </w:rPr>
            </w:pPr>
            <w:r w:rsidDel="00000000" w:rsidR="00000000" w:rsidRPr="00000000">
              <w:rPr>
                <w:i w:val="1"/>
                <w:rtl w:val="0"/>
              </w:rPr>
              <w:t xml:space="preserve">Bouteloua curtipendula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480" w:lineRule="auto"/>
              <w:rPr/>
            </w:pPr>
            <w:r w:rsidDel="00000000" w:rsidR="00000000" w:rsidRPr="00000000">
              <w:rPr>
                <w:rtl w:val="0"/>
              </w:rPr>
              <w:t xml:space="preserve">0.6244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480" w:lineRule="auto"/>
              <w:rPr/>
            </w:pPr>
            <w:r w:rsidDel="00000000" w:rsidR="00000000" w:rsidRPr="00000000">
              <w:rPr>
                <w:rtl w:val="0"/>
              </w:rPr>
              <w:t xml:space="preserve">native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480" w:lineRule="auto"/>
              <w:rPr/>
            </w:pPr>
            <w:r w:rsidDel="00000000" w:rsidR="00000000" w:rsidRPr="00000000">
              <w:rPr>
                <w:rtl w:val="0"/>
              </w:rPr>
              <w:t xml:space="preserve">Alfalfa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480" w:lineRule="auto"/>
              <w:rPr>
                <w:i w:val="1"/>
              </w:rPr>
            </w:pPr>
            <w:r w:rsidDel="00000000" w:rsidR="00000000" w:rsidRPr="00000000">
              <w:rPr>
                <w:i w:val="1"/>
                <w:rtl w:val="0"/>
              </w:rPr>
              <w:t xml:space="preserve">Medicago sativa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480" w:lineRule="auto"/>
              <w:rPr/>
            </w:pPr>
            <w:r w:rsidDel="00000000" w:rsidR="00000000" w:rsidRPr="00000000">
              <w:rPr>
                <w:rtl w:val="0"/>
              </w:rPr>
              <w:t xml:space="preserve">0.3568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480" w:lineRule="auto"/>
              <w:rPr/>
            </w:pPr>
            <w:r w:rsidDel="00000000" w:rsidR="00000000" w:rsidRPr="00000000">
              <w:rPr>
                <w:rtl w:val="0"/>
              </w:rPr>
              <w:t xml:space="preserve">introduced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480" w:lineRule="auto"/>
              <w:rPr/>
            </w:pPr>
            <w:r w:rsidDel="00000000" w:rsidR="00000000" w:rsidRPr="00000000">
              <w:rPr>
                <w:rtl w:val="0"/>
              </w:rPr>
              <w:t xml:space="preserve">Little bluestem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480" w:lineRule="auto"/>
              <w:rPr>
                <w:i w:val="1"/>
              </w:rPr>
            </w:pPr>
            <w:r w:rsidDel="00000000" w:rsidR="00000000" w:rsidRPr="00000000">
              <w:rPr>
                <w:i w:val="1"/>
                <w:rtl w:val="0"/>
              </w:rPr>
              <w:t xml:space="preserve">Schizachyrium scoparium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480" w:lineRule="auto"/>
              <w:rPr/>
            </w:pPr>
            <w:r w:rsidDel="00000000" w:rsidR="00000000" w:rsidRPr="00000000">
              <w:rPr>
                <w:rtl w:val="0"/>
              </w:rPr>
              <w:t xml:space="preserve">0.3568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480" w:lineRule="auto"/>
              <w:rPr/>
            </w:pPr>
            <w:r w:rsidDel="00000000" w:rsidR="00000000" w:rsidRPr="00000000">
              <w:rPr>
                <w:rtl w:val="0"/>
              </w:rPr>
              <w:t xml:space="preserve">native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480" w:lineRule="auto"/>
              <w:rPr/>
            </w:pPr>
            <w:r w:rsidDel="00000000" w:rsidR="00000000" w:rsidRPr="00000000">
              <w:rPr>
                <w:rtl w:val="0"/>
              </w:rPr>
              <w:t xml:space="preserve">Fourwing Saltbush</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480" w:lineRule="auto"/>
              <w:rPr>
                <w:i w:val="1"/>
              </w:rPr>
            </w:pPr>
            <w:r w:rsidDel="00000000" w:rsidR="00000000" w:rsidRPr="00000000">
              <w:rPr>
                <w:i w:val="1"/>
                <w:rtl w:val="0"/>
              </w:rPr>
              <w:t xml:space="preserve">Atriplex canescens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480" w:lineRule="auto"/>
              <w:rPr/>
            </w:pPr>
            <w:r w:rsidDel="00000000" w:rsidR="00000000" w:rsidRPr="00000000">
              <w:rPr>
                <w:rtl w:val="0"/>
              </w:rPr>
              <w:t xml:space="preserve">0.2676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480" w:lineRule="auto"/>
              <w:rPr/>
            </w:pPr>
            <w:r w:rsidDel="00000000" w:rsidR="00000000" w:rsidRPr="00000000">
              <w:rPr>
                <w:rtl w:val="0"/>
              </w:rPr>
              <w:t xml:space="preserve">native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480" w:lineRule="auto"/>
              <w:rPr/>
            </w:pPr>
            <w:r w:rsidDel="00000000" w:rsidR="00000000" w:rsidRPr="00000000">
              <w:rPr>
                <w:rtl w:val="0"/>
              </w:rPr>
              <w:t xml:space="preserve">Blue gramma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480" w:lineRule="auto"/>
              <w:rPr>
                <w:i w:val="1"/>
              </w:rPr>
            </w:pPr>
            <w:r w:rsidDel="00000000" w:rsidR="00000000" w:rsidRPr="00000000">
              <w:rPr>
                <w:i w:val="1"/>
                <w:rtl w:val="0"/>
              </w:rPr>
              <w:t xml:space="preserve">Bouteloua gracilis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480" w:lineRule="auto"/>
              <w:rPr/>
            </w:pPr>
            <w:r w:rsidDel="00000000" w:rsidR="00000000" w:rsidRPr="00000000">
              <w:rPr>
                <w:rtl w:val="0"/>
              </w:rPr>
              <w:t xml:space="preserve">0.1784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480" w:lineRule="auto"/>
              <w:rPr/>
            </w:pPr>
            <w:r w:rsidDel="00000000" w:rsidR="00000000" w:rsidRPr="00000000">
              <w:rPr>
                <w:rtl w:val="0"/>
              </w:rPr>
              <w:t xml:space="preserve">native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480" w:lineRule="auto"/>
              <w:rPr/>
            </w:pPr>
            <w:r w:rsidDel="00000000" w:rsidR="00000000" w:rsidRPr="00000000">
              <w:rPr>
                <w:rtl w:val="0"/>
              </w:rPr>
              <w:t xml:space="preserve">Switchgrass</w:t>
            </w:r>
            <w:r w:rsidDel="00000000" w:rsidR="00000000" w:rsidRPr="00000000">
              <w:rPr>
                <w:rtl w:val="0"/>
              </w:rPr>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480" w:lineRule="auto"/>
              <w:rPr>
                <w:i w:val="1"/>
              </w:rPr>
            </w:pPr>
            <w:r w:rsidDel="00000000" w:rsidR="00000000" w:rsidRPr="00000000">
              <w:rPr>
                <w:i w:val="1"/>
                <w:rtl w:val="0"/>
              </w:rPr>
              <w:t xml:space="preserve">Panicum virgatum</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480" w:lineRule="auto"/>
              <w:rPr/>
            </w:pPr>
            <w:r w:rsidDel="00000000" w:rsidR="00000000" w:rsidRPr="00000000">
              <w:rPr>
                <w:rtl w:val="0"/>
              </w:rPr>
              <w:t xml:space="preserve">0.1784</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480" w:lineRule="auto"/>
              <w:rPr/>
            </w:pPr>
            <w:r w:rsidDel="00000000" w:rsidR="00000000" w:rsidRPr="00000000">
              <w:rPr>
                <w:rtl w:val="0"/>
              </w:rPr>
              <w:t xml:space="preserve">native</w:t>
            </w:r>
          </w:p>
        </w:tc>
      </w:tr>
    </w:tbl>
    <w:p w:rsidR="00000000" w:rsidDel="00000000" w:rsidP="00000000" w:rsidRDefault="00000000" w:rsidRPr="00000000" w14:paraId="000003CE">
      <w:pPr>
        <w:spacing w:line="480" w:lineRule="auto"/>
        <w:rPr/>
      </w:pPr>
      <w:r w:rsidDel="00000000" w:rsidR="00000000" w:rsidRPr="00000000">
        <w:rPr>
          <w:rtl w:val="0"/>
        </w:rPr>
      </w:r>
    </w:p>
    <w:p w:rsidR="00000000" w:rsidDel="00000000" w:rsidP="00000000" w:rsidRDefault="00000000" w:rsidRPr="00000000" w14:paraId="000003CF">
      <w:pPr>
        <w:pStyle w:val="Heading5"/>
        <w:spacing w:line="480" w:lineRule="auto"/>
        <w:rPr>
          <w:ins w:author="Adam Mahood" w:id="293" w:date="2023-09-21T22:21:41Z"/>
        </w:rPr>
      </w:pPr>
      <w:ins w:author="Adam Mahood" w:id="293" w:date="2023-09-21T22:21:41Z">
        <w:bookmarkStart w:colFirst="0" w:colLast="0" w:name="_duz0x7y2tikf" w:id="45"/>
        <w:bookmarkEnd w:id="45"/>
        <w:r w:rsidDel="00000000" w:rsidR="00000000" w:rsidRPr="00000000">
          <w:rPr>
            <w:rtl w:val="0"/>
          </w:rPr>
          <w:t xml:space="preserve">Table S4 life history traits of species used in the JSDM analysis.</w:t>
        </w:r>
        <w:r w:rsidDel="00000000" w:rsidR="00000000" w:rsidRPr="00000000">
          <w:rPr>
            <w:rtl w:val="0"/>
          </w:rPr>
        </w:r>
      </w:ins>
    </w:p>
    <w:tbl>
      <w:tblPr>
        <w:tblStyle w:val="Table5"/>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2.2437137330755"/>
        <w:gridCol w:w="662.7562862669247"/>
        <w:gridCol w:w="1005"/>
        <w:gridCol w:w="900"/>
        <w:gridCol w:w="720"/>
        <w:gridCol w:w="900"/>
        <w:gridCol w:w="1110"/>
        <w:gridCol w:w="1320"/>
        <w:tblGridChange w:id="0">
          <w:tblGrid>
            <w:gridCol w:w="1722.2437137330755"/>
            <w:gridCol w:w="662.7562862669247"/>
            <w:gridCol w:w="1005"/>
            <w:gridCol w:w="900"/>
            <w:gridCol w:w="720"/>
            <w:gridCol w:w="900"/>
            <w:gridCol w:w="1110"/>
            <w:gridCol w:w="1320"/>
          </w:tblGrid>
        </w:tblGridChange>
      </w:tblGrid>
      <w:tr>
        <w:trPr>
          <w:cantSplit w:val="0"/>
          <w:trHeight w:val="740" w:hRule="atLeast"/>
          <w:tblHeader w:val="0"/>
          <w:ins w:author="Adam Mahood" w:id="293" w:date="2023-09-21T22:21:41Z"/>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species group</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Mean height</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introduced</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perennial</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woody</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graminoid</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rhizomatous</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Photosynthetic pathway</w:t>
              </w:r>
            </w:ins>
          </w:p>
        </w:tc>
      </w:tr>
      <w:tr>
        <w:trPr>
          <w:cantSplit w:val="0"/>
          <w:trHeight w:val="500" w:hRule="atLeast"/>
          <w:tblHeader w:val="0"/>
          <w:ins w:author="Adam Mahood" w:id="293" w:date="2023-09-21T22:21:41Z"/>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Invasive Annual </w:t>
              </w:r>
              <w:r w:rsidDel="00000000" w:rsidR="00000000" w:rsidRPr="00000000">
                <w:rPr>
                  <w:rtl w:val="0"/>
                </w:rPr>
                <w:t xml:space="preserve">Bromus</w:t>
              </w:r>
            </w:ins>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19</w:t>
              </w:r>
            </w:ins>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Bassia scoparia</w:t>
              </w:r>
            </w:ins>
          </w:p>
        </w:tc>
        <w:tc>
          <w:tcP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11</w:t>
              </w:r>
            </w:ins>
          </w:p>
        </w:tc>
        <w:tc>
          <w:tcP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Salsola tragus</w:t>
              </w:r>
            </w:ins>
          </w:p>
        </w:tc>
        <w:tc>
          <w:tcP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10</w:t>
              </w:r>
            </w:ins>
          </w:p>
        </w:tc>
        <w:tc>
          <w:tcP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c4</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Pascopyrum smithii</w:t>
              </w:r>
            </w:ins>
          </w:p>
        </w:tc>
        <w:tc>
          <w:tcP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22</w:t>
              </w:r>
            </w:ins>
          </w:p>
        </w:tc>
        <w:tc>
          <w:tcP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Bouteloua curtipendula</w:t>
              </w:r>
            </w:ins>
          </w:p>
        </w:tc>
        <w:tc>
          <w:tcP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24</w:t>
              </w:r>
            </w:ins>
          </w:p>
        </w:tc>
        <w:tc>
          <w:tcP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c4</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Medicago sativa</w:t>
              </w:r>
            </w:ins>
          </w:p>
        </w:tc>
        <w:tc>
          <w:tcP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27.5</w:t>
              </w:r>
            </w:ins>
          </w:p>
        </w:tc>
        <w:tc>
          <w:tcP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Invasive annual Brassicaceae</w:t>
              </w:r>
            </w:ins>
          </w:p>
        </w:tc>
        <w:tc>
          <w:tcP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21</w:t>
              </w:r>
            </w:ins>
          </w:p>
        </w:tc>
        <w:tc>
          <w:tcP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Nasella viridulis</w:t>
              </w:r>
            </w:ins>
          </w:p>
        </w:tc>
        <w:tc>
          <w:tcP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41.5</w:t>
              </w:r>
            </w:ins>
          </w:p>
        </w:tc>
        <w:tc>
          <w:tcP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c4</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Invasive Chicorioideae</w:t>
              </w:r>
            </w:ins>
          </w:p>
        </w:tc>
        <w:tc>
          <w:tcP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10.5</w:t>
              </w:r>
            </w:ins>
          </w:p>
        </w:tc>
        <w:tc>
          <w:tcP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Native</w:t>
              </w:r>
            </w:ins>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Forbs</w:t>
              </w:r>
            </w:ins>
          </w:p>
        </w:tc>
        <w:tc>
          <w:tcP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6</w:t>
              </w:r>
            </w:ins>
          </w:p>
        </w:tc>
        <w:tc>
          <w:tcP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c4</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Cirsium arvense</w:t>
              </w:r>
            </w:ins>
          </w:p>
        </w:tc>
        <w:tc>
          <w:tcP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12</w:t>
              </w:r>
            </w:ins>
          </w:p>
        </w:tc>
        <w:tc>
          <w:tcP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Convolvulus</w:t>
              </w:r>
            </w:ins>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arvensis</w:t>
              </w:r>
            </w:ins>
          </w:p>
        </w:tc>
        <w:tc>
          <w:tcP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8.5</w:t>
              </w:r>
            </w:ins>
          </w:p>
        </w:tc>
        <w:tc>
          <w:tcP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Panicum virgatum</w:t>
              </w:r>
            </w:ins>
          </w:p>
        </w:tc>
        <w:tc>
          <w:tcP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27.5</w:t>
              </w:r>
            </w:ins>
          </w:p>
        </w:tc>
        <w:tc>
          <w:tcP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c4</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Schizachyrium scoparium</w:t>
              </w:r>
            </w:ins>
          </w:p>
        </w:tc>
        <w:tc>
          <w:tcP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19</w:t>
              </w:r>
            </w:ins>
          </w:p>
        </w:tc>
        <w:tc>
          <w:tcP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c4</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Atriplex canescens</w:t>
              </w:r>
            </w:ins>
          </w:p>
        </w:tc>
        <w:tc>
          <w:tcP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115</w:t>
              </w:r>
            </w:ins>
          </w:p>
        </w:tc>
        <w:tc>
          <w:tcP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c4</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Bouteloua gracilis</w:t>
              </w:r>
            </w:ins>
          </w:p>
        </w:tc>
        <w:tc>
          <w:tcP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19</w:t>
              </w:r>
            </w:ins>
          </w:p>
        </w:tc>
        <w:tc>
          <w:tcP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c4</w:t>
              </w:r>
            </w:ins>
          </w:p>
        </w:tc>
      </w:tr>
      <w:tr>
        <w:trPr>
          <w:cantSplit w:val="0"/>
          <w:trHeight w:val="500" w:hRule="atLeast"/>
          <w:tblHeader w:val="0"/>
          <w:ins w:author="Adam Mahood" w:id="293" w:date="2023-09-21T22:21:41Z"/>
        </w:trPr>
        <w:tc>
          <w:tcP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Bromus inermis</w:t>
              </w:r>
            </w:ins>
          </w:p>
        </w:tc>
        <w:tc>
          <w:tcP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33</w:t>
              </w:r>
            </w:ins>
          </w:p>
        </w:tc>
        <w:tc>
          <w:tcP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r>
        <w:trPr>
          <w:cantSplit w:val="0"/>
          <w:trHeight w:val="500" w:hRule="atLeast"/>
          <w:tblHeader w:val="0"/>
          <w:ins w:author="Adam Mahood" w:id="293" w:date="2023-09-21T22:21:41Z"/>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Secale cereale</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38.5</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yes</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no</w:t>
              </w:r>
            </w:ins>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ns w:author="Adam Mahood" w:id="293" w:date="2023-09-21T22:21:41Z"/>
              </w:rPr>
            </w:pPr>
            <w:ins w:author="Adam Mahood" w:id="293" w:date="2023-09-21T22:21:41Z">
              <w:r w:rsidDel="00000000" w:rsidR="00000000" w:rsidRPr="00000000">
                <w:rPr>
                  <w:rtl w:val="0"/>
                </w:rPr>
                <w:t xml:space="preserve">c3</w:t>
              </w:r>
            </w:ins>
          </w:p>
        </w:tc>
      </w:tr>
    </w:tbl>
    <w:p w:rsidR="00000000" w:rsidDel="00000000" w:rsidP="00000000" w:rsidRDefault="00000000" w:rsidRPr="00000000" w14:paraId="0000046A">
      <w:pPr>
        <w:spacing w:line="480" w:lineRule="auto"/>
        <w:rPr>
          <w:ins w:author="Adam Mahood" w:id="293" w:date="2023-09-21T22:21:41Z"/>
          <w:sz w:val="16"/>
          <w:szCs w:val="16"/>
        </w:rPr>
      </w:pPr>
      <w:ins w:author="Adam Mahood" w:id="293" w:date="2023-09-21T22:21:41Z">
        <w:r w:rsidDel="00000000" w:rsidR="00000000" w:rsidRPr="00000000">
          <w:rPr>
            <w:sz w:val="16"/>
            <w:szCs w:val="16"/>
            <w:rtl w:val="0"/>
          </w:rPr>
          <w:t xml:space="preserve">* two species (5 occurrences) are perennial/biennial, one species (1 occurrence) is annual/biennial</w:t>
        </w:r>
      </w:ins>
    </w:p>
    <w:p w:rsidR="00000000" w:rsidDel="00000000" w:rsidP="00000000" w:rsidRDefault="00000000" w:rsidRPr="00000000" w14:paraId="0000046B">
      <w:pPr>
        <w:spacing w:line="480" w:lineRule="auto"/>
        <w:rPr/>
      </w:pPr>
      <w:r w:rsidDel="00000000" w:rsidR="00000000" w:rsidRPr="00000000">
        <w:rPr>
          <w:rtl w:val="0"/>
        </w:rPr>
      </w:r>
    </w:p>
    <w:p w:rsidR="00000000" w:rsidDel="00000000" w:rsidP="00000000" w:rsidRDefault="00000000" w:rsidRPr="00000000" w14:paraId="0000046C">
      <w:pPr>
        <w:pStyle w:val="Heading5"/>
        <w:spacing w:line="480" w:lineRule="auto"/>
        <w:rPr/>
      </w:pPr>
      <w:bookmarkStart w:colFirst="0" w:colLast="0" w:name="_mn6f9g13jtv6" w:id="46"/>
      <w:bookmarkEnd w:id="46"/>
      <w:r w:rsidDel="00000000" w:rsidR="00000000" w:rsidRPr="00000000">
        <w:rPr>
          <w:rtl w:val="0"/>
        </w:rPr>
        <w:t xml:space="preserve">Supplementary References</w:t>
      </w:r>
    </w:p>
    <w:p w:rsidR="00000000" w:rsidDel="00000000" w:rsidP="00000000" w:rsidRDefault="00000000" w:rsidRPr="00000000" w14:paraId="0000046D">
      <w:pPr>
        <w:spacing w:line="480" w:lineRule="auto"/>
        <w:rPr/>
      </w:pPr>
      <w:r w:rsidDel="00000000" w:rsidR="00000000" w:rsidRPr="00000000">
        <w:rPr>
          <w:rtl w:val="0"/>
        </w:rPr>
      </w:r>
    </w:p>
    <w:p w:rsidR="00000000" w:rsidDel="00000000" w:rsidP="00000000" w:rsidRDefault="00000000" w:rsidRPr="00000000" w14:paraId="0000046E">
      <w:pPr>
        <w:spacing w:line="480" w:lineRule="auto"/>
        <w:rPr/>
      </w:pPr>
      <w:r w:rsidDel="00000000" w:rsidR="00000000" w:rsidRPr="00000000">
        <w:rPr>
          <w:rtl w:val="0"/>
        </w:rPr>
        <w:t xml:space="preserve">Jeffrey B. Arnold (2021). ggthemes: Extra Themes, Scales and Geoms for 'ggplot2'. R package version 4.2.4.</w:t>
      </w:r>
    </w:p>
    <w:p w:rsidR="00000000" w:rsidDel="00000000" w:rsidP="00000000" w:rsidRDefault="00000000" w:rsidRPr="00000000" w14:paraId="0000046F">
      <w:pPr>
        <w:spacing w:line="480" w:lineRule="auto"/>
        <w:rPr/>
      </w:pPr>
      <w:r w:rsidDel="00000000" w:rsidR="00000000" w:rsidRPr="00000000">
        <w:rPr>
          <w:rtl w:val="0"/>
        </w:rPr>
        <w:t xml:space="preserve">  </w:t>
      </w:r>
      <w:hyperlink r:id="rId485">
        <w:r w:rsidDel="00000000" w:rsidR="00000000" w:rsidRPr="00000000">
          <w:rPr>
            <w:color w:val="1155cc"/>
            <w:u w:val="single"/>
            <w:rtl w:val="0"/>
          </w:rPr>
          <w:t xml:space="preserve">https://CRAN.R-project.org/package=ggthemes</w:t>
        </w:r>
      </w:hyperlink>
      <w:r w:rsidDel="00000000" w:rsidR="00000000" w:rsidRPr="00000000">
        <w:rPr>
          <w:rtl w:val="0"/>
        </w:rPr>
      </w:r>
    </w:p>
    <w:p w:rsidR="00000000" w:rsidDel="00000000" w:rsidP="00000000" w:rsidRDefault="00000000" w:rsidRPr="00000000" w14:paraId="00000470">
      <w:pPr>
        <w:spacing w:line="480" w:lineRule="auto"/>
        <w:rPr/>
      </w:pPr>
      <w:r w:rsidDel="00000000" w:rsidR="00000000" w:rsidRPr="00000000">
        <w:rPr>
          <w:rtl w:val="0"/>
        </w:rPr>
      </w:r>
    </w:p>
    <w:p w:rsidR="00000000" w:rsidDel="00000000" w:rsidP="00000000" w:rsidRDefault="00000000" w:rsidRPr="00000000" w14:paraId="00000471">
      <w:pPr>
        <w:spacing w:line="480" w:lineRule="auto"/>
        <w:rPr/>
      </w:pPr>
      <w:r w:rsidDel="00000000" w:rsidR="00000000" w:rsidRPr="00000000">
        <w:rPr>
          <w:rtl w:val="0"/>
        </w:rPr>
        <w:t xml:space="preserve">Santiago Beguería and Sergio M. Vicente-Serrano (2023). SPEI: Calculation of the Standardized Precipitation-Evapotranspiration Index. R package version 1.8.1.   </w:t>
      </w:r>
    </w:p>
    <w:p w:rsidR="00000000" w:rsidDel="00000000" w:rsidP="00000000" w:rsidRDefault="00000000" w:rsidRPr="00000000" w14:paraId="00000472">
      <w:pPr>
        <w:spacing w:line="480" w:lineRule="auto"/>
        <w:rPr/>
      </w:pPr>
      <w:r w:rsidDel="00000000" w:rsidR="00000000" w:rsidRPr="00000000">
        <w:rPr>
          <w:rtl w:val="0"/>
        </w:rPr>
        <w:t xml:space="preserve">  </w:t>
      </w:r>
      <w:hyperlink r:id="rId486">
        <w:r w:rsidDel="00000000" w:rsidR="00000000" w:rsidRPr="00000000">
          <w:rPr>
            <w:color w:val="1155cc"/>
            <w:u w:val="single"/>
            <w:rtl w:val="0"/>
          </w:rPr>
          <w:t xml:space="preserve">https://CRAN.R-project.org/package=SPEI</w:t>
        </w:r>
      </w:hyperlink>
      <w:r w:rsidDel="00000000" w:rsidR="00000000" w:rsidRPr="00000000">
        <w:rPr>
          <w:rtl w:val="0"/>
        </w:rPr>
      </w:r>
    </w:p>
    <w:p w:rsidR="00000000" w:rsidDel="00000000" w:rsidP="00000000" w:rsidRDefault="00000000" w:rsidRPr="00000000" w14:paraId="00000473">
      <w:pPr>
        <w:spacing w:line="480" w:lineRule="auto"/>
        <w:rPr/>
      </w:pPr>
      <w:r w:rsidDel="00000000" w:rsidR="00000000" w:rsidRPr="00000000">
        <w:rPr>
          <w:rtl w:val="0"/>
        </w:rPr>
      </w:r>
    </w:p>
    <w:p w:rsidR="00000000" w:rsidDel="00000000" w:rsidP="00000000" w:rsidRDefault="00000000" w:rsidRPr="00000000" w14:paraId="00000474">
      <w:pPr>
        <w:spacing w:line="480" w:lineRule="auto"/>
        <w:rPr/>
      </w:pPr>
      <w:r w:rsidDel="00000000" w:rsidR="00000000" w:rsidRPr="00000000">
        <w:rPr>
          <w:rtl w:val="0"/>
        </w:rPr>
        <w:t xml:space="preserve">Wouter Buytaert (2022). topmodel: Implementation of the Hydrological Model TOPMODEL in R. R package version 0.7.5.</w:t>
      </w:r>
    </w:p>
    <w:p w:rsidR="00000000" w:rsidDel="00000000" w:rsidP="00000000" w:rsidRDefault="00000000" w:rsidRPr="00000000" w14:paraId="00000475">
      <w:pPr>
        <w:spacing w:line="480" w:lineRule="auto"/>
        <w:rPr/>
      </w:pPr>
      <w:r w:rsidDel="00000000" w:rsidR="00000000" w:rsidRPr="00000000">
        <w:rPr>
          <w:rtl w:val="0"/>
        </w:rPr>
        <w:t xml:space="preserve">  </w:t>
      </w:r>
      <w:hyperlink r:id="rId487">
        <w:r w:rsidDel="00000000" w:rsidR="00000000" w:rsidRPr="00000000">
          <w:rPr>
            <w:color w:val="1155cc"/>
            <w:u w:val="single"/>
            <w:rtl w:val="0"/>
          </w:rPr>
          <w:t xml:space="preserve">https://CRAN.R-project.org/package=topmodel</w:t>
        </w:r>
      </w:hyperlink>
      <w:r w:rsidDel="00000000" w:rsidR="00000000" w:rsidRPr="00000000">
        <w:rPr>
          <w:rtl w:val="0"/>
        </w:rPr>
      </w:r>
    </w:p>
    <w:p w:rsidR="00000000" w:rsidDel="00000000" w:rsidP="00000000" w:rsidRDefault="00000000" w:rsidRPr="00000000" w14:paraId="00000476">
      <w:pPr>
        <w:spacing w:line="480" w:lineRule="auto"/>
        <w:rPr/>
      </w:pPr>
      <w:r w:rsidDel="00000000" w:rsidR="00000000" w:rsidRPr="00000000">
        <w:rPr>
          <w:rtl w:val="0"/>
        </w:rPr>
      </w:r>
    </w:p>
    <w:p w:rsidR="00000000" w:rsidDel="00000000" w:rsidP="00000000" w:rsidRDefault="00000000" w:rsidRPr="00000000" w14:paraId="00000477">
      <w:pPr>
        <w:spacing w:line="480" w:lineRule="auto"/>
        <w:rPr/>
      </w:pPr>
      <w:r w:rsidDel="00000000" w:rsidR="00000000" w:rsidRPr="00000000">
        <w:rPr>
          <w:rtl w:val="0"/>
        </w:rPr>
        <w:t xml:space="preserve">Allan Cameron and Teun van den Brand (2022). geomtextpath: Curved Text in 'ggplot2'. R package version 0.1.1.</w:t>
      </w:r>
    </w:p>
    <w:p w:rsidR="00000000" w:rsidDel="00000000" w:rsidP="00000000" w:rsidRDefault="00000000" w:rsidRPr="00000000" w14:paraId="00000478">
      <w:pPr>
        <w:spacing w:line="480" w:lineRule="auto"/>
        <w:rPr/>
      </w:pPr>
      <w:r w:rsidDel="00000000" w:rsidR="00000000" w:rsidRPr="00000000">
        <w:rPr>
          <w:rtl w:val="0"/>
        </w:rPr>
        <w:t xml:space="preserve">  </w:t>
      </w:r>
      <w:hyperlink r:id="rId488">
        <w:r w:rsidDel="00000000" w:rsidR="00000000" w:rsidRPr="00000000">
          <w:rPr>
            <w:color w:val="1155cc"/>
            <w:u w:val="single"/>
            <w:rtl w:val="0"/>
          </w:rPr>
          <w:t xml:space="preserve">https://CRAN.R-project.org/package=geomtextpath</w:t>
        </w:r>
      </w:hyperlink>
      <w:r w:rsidDel="00000000" w:rsidR="00000000" w:rsidRPr="00000000">
        <w:rPr>
          <w:rtl w:val="0"/>
        </w:rPr>
      </w:r>
    </w:p>
    <w:p w:rsidR="00000000" w:rsidDel="00000000" w:rsidP="00000000" w:rsidRDefault="00000000" w:rsidRPr="00000000" w14:paraId="00000479">
      <w:pPr>
        <w:spacing w:line="480" w:lineRule="auto"/>
        <w:rPr/>
      </w:pPr>
      <w:r w:rsidDel="00000000" w:rsidR="00000000" w:rsidRPr="00000000">
        <w:rPr>
          <w:rtl w:val="0"/>
        </w:rPr>
      </w:r>
    </w:p>
    <w:p w:rsidR="00000000" w:rsidDel="00000000" w:rsidP="00000000" w:rsidRDefault="00000000" w:rsidRPr="00000000" w14:paraId="0000047A">
      <w:pPr>
        <w:spacing w:line="480" w:lineRule="auto"/>
        <w:rPr/>
      </w:pPr>
      <w:r w:rsidDel="00000000" w:rsidR="00000000" w:rsidRPr="00000000">
        <w:rPr>
          <w:rtl w:val="0"/>
        </w:rPr>
        <w:t xml:space="preserve">Xavier Fernández i Marín (2016). ggmcmc: Analysis of MCMC Samples and Bayesian Inference. Journal of Statistical Software, 70(9), 1-20 </w:t>
      </w:r>
    </w:p>
    <w:p w:rsidR="00000000" w:rsidDel="00000000" w:rsidP="00000000" w:rsidRDefault="00000000" w:rsidRPr="00000000" w14:paraId="0000047B">
      <w:pPr>
        <w:spacing w:line="480" w:lineRule="auto"/>
        <w:rPr/>
      </w:pPr>
      <w:r w:rsidDel="00000000" w:rsidR="00000000" w:rsidRPr="00000000">
        <w:rPr>
          <w:rtl w:val="0"/>
        </w:rPr>
        <w:t xml:space="preserve">  </w:t>
      </w:r>
      <w:hyperlink r:id="rId489">
        <w:r w:rsidDel="00000000" w:rsidR="00000000" w:rsidRPr="00000000">
          <w:rPr>
            <w:color w:val="1155cc"/>
            <w:u w:val="single"/>
            <w:rtl w:val="0"/>
          </w:rPr>
          <w:t xml:space="preserve">www.doi.org/10.18637/jss.v070.i09</w:t>
        </w:r>
      </w:hyperlink>
      <w:r w:rsidDel="00000000" w:rsidR="00000000" w:rsidRPr="00000000">
        <w:rPr>
          <w:rtl w:val="0"/>
        </w:rPr>
      </w:r>
    </w:p>
    <w:p w:rsidR="00000000" w:rsidDel="00000000" w:rsidP="00000000" w:rsidRDefault="00000000" w:rsidRPr="00000000" w14:paraId="0000047C">
      <w:pPr>
        <w:spacing w:line="480" w:lineRule="auto"/>
        <w:rPr/>
      </w:pPr>
      <w:r w:rsidDel="00000000" w:rsidR="00000000" w:rsidRPr="00000000">
        <w:rPr>
          <w:rtl w:val="0"/>
        </w:rPr>
      </w:r>
    </w:p>
    <w:p w:rsidR="00000000" w:rsidDel="00000000" w:rsidP="00000000" w:rsidRDefault="00000000" w:rsidRPr="00000000" w14:paraId="0000047D">
      <w:pPr>
        <w:spacing w:line="480" w:lineRule="auto"/>
        <w:rPr/>
      </w:pPr>
      <w:r w:rsidDel="00000000" w:rsidR="00000000" w:rsidRPr="00000000">
        <w:rPr>
          <w:rtl w:val="0"/>
        </w:rPr>
        <w:t xml:space="preserve">Garrett Grolemund, Hadley Wickham (2011). Dates and Times Made Easy with lubridate. Journal of Statistical Software, 40(3), 1-25. </w:t>
      </w:r>
    </w:p>
    <w:p w:rsidR="00000000" w:rsidDel="00000000" w:rsidP="00000000" w:rsidRDefault="00000000" w:rsidRPr="00000000" w14:paraId="0000047E">
      <w:pPr>
        <w:spacing w:line="480" w:lineRule="auto"/>
        <w:rPr/>
      </w:pPr>
      <w:r w:rsidDel="00000000" w:rsidR="00000000" w:rsidRPr="00000000">
        <w:rPr>
          <w:rtl w:val="0"/>
        </w:rPr>
        <w:t xml:space="preserve">  </w:t>
      </w:r>
      <w:hyperlink r:id="rId490">
        <w:r w:rsidDel="00000000" w:rsidR="00000000" w:rsidRPr="00000000">
          <w:rPr>
            <w:color w:val="1155cc"/>
            <w:u w:val="single"/>
            <w:rtl w:val="0"/>
          </w:rPr>
          <w:t xml:space="preserve">https://www.jstatsoft.org/v40/i03/</w:t>
        </w:r>
      </w:hyperlink>
      <w:r w:rsidDel="00000000" w:rsidR="00000000" w:rsidRPr="00000000">
        <w:rPr>
          <w:rtl w:val="0"/>
        </w:rPr>
      </w:r>
    </w:p>
    <w:p w:rsidR="00000000" w:rsidDel="00000000" w:rsidP="00000000" w:rsidRDefault="00000000" w:rsidRPr="00000000" w14:paraId="0000047F">
      <w:pPr>
        <w:spacing w:line="480" w:lineRule="auto"/>
        <w:rPr/>
      </w:pPr>
      <w:r w:rsidDel="00000000" w:rsidR="00000000" w:rsidRPr="00000000">
        <w:rPr>
          <w:rtl w:val="0"/>
        </w:rPr>
      </w:r>
    </w:p>
    <w:p w:rsidR="00000000" w:rsidDel="00000000" w:rsidP="00000000" w:rsidRDefault="00000000" w:rsidRPr="00000000" w14:paraId="00000480">
      <w:pPr>
        <w:spacing w:line="480" w:lineRule="auto"/>
        <w:rPr/>
      </w:pPr>
      <w:r w:rsidDel="00000000" w:rsidR="00000000" w:rsidRPr="00000000">
        <w:rPr>
          <w:rtl w:val="0"/>
        </w:rPr>
        <w:t xml:space="preserve">Jim Hester, Hadley Wickham and Jennifer Bryan (2023). vroom: Read and Write Rectangular Text Data Quickly. R package version 1.6.3.</w:t>
      </w:r>
    </w:p>
    <w:p w:rsidR="00000000" w:rsidDel="00000000" w:rsidP="00000000" w:rsidRDefault="00000000" w:rsidRPr="00000000" w14:paraId="00000481">
      <w:pPr>
        <w:spacing w:line="480" w:lineRule="auto"/>
        <w:rPr/>
      </w:pPr>
      <w:r w:rsidDel="00000000" w:rsidR="00000000" w:rsidRPr="00000000">
        <w:rPr>
          <w:rtl w:val="0"/>
        </w:rPr>
        <w:t xml:space="preserve">  </w:t>
      </w:r>
      <w:hyperlink r:id="rId491">
        <w:r w:rsidDel="00000000" w:rsidR="00000000" w:rsidRPr="00000000">
          <w:rPr>
            <w:color w:val="1155cc"/>
            <w:u w:val="single"/>
            <w:rtl w:val="0"/>
          </w:rPr>
          <w:t xml:space="preserve">https://CRAN.R-project.org/package=vroom</w:t>
        </w:r>
      </w:hyperlink>
      <w:r w:rsidDel="00000000" w:rsidR="00000000" w:rsidRPr="00000000">
        <w:rPr>
          <w:rtl w:val="0"/>
        </w:rPr>
      </w:r>
    </w:p>
    <w:p w:rsidR="00000000" w:rsidDel="00000000" w:rsidP="00000000" w:rsidRDefault="00000000" w:rsidRPr="00000000" w14:paraId="00000482">
      <w:pPr>
        <w:spacing w:line="480" w:lineRule="auto"/>
        <w:rPr/>
      </w:pPr>
      <w:r w:rsidDel="00000000" w:rsidR="00000000" w:rsidRPr="00000000">
        <w:rPr>
          <w:rtl w:val="0"/>
        </w:rPr>
      </w:r>
    </w:p>
    <w:p w:rsidR="00000000" w:rsidDel="00000000" w:rsidP="00000000" w:rsidRDefault="00000000" w:rsidRPr="00000000" w14:paraId="00000483">
      <w:pPr>
        <w:spacing w:line="480" w:lineRule="auto"/>
        <w:rPr/>
      </w:pPr>
      <w:r w:rsidDel="00000000" w:rsidR="00000000" w:rsidRPr="00000000">
        <w:rPr>
          <w:rtl w:val="0"/>
        </w:rPr>
        <w:t xml:space="preserve">Robert J. Hijmans (2023a). terra: Spatial Data Analysis. R package version 1.7-29.</w:t>
      </w:r>
    </w:p>
    <w:p w:rsidR="00000000" w:rsidDel="00000000" w:rsidP="00000000" w:rsidRDefault="00000000" w:rsidRPr="00000000" w14:paraId="00000484">
      <w:pPr>
        <w:spacing w:line="480" w:lineRule="auto"/>
        <w:rPr/>
      </w:pPr>
      <w:r w:rsidDel="00000000" w:rsidR="00000000" w:rsidRPr="00000000">
        <w:rPr>
          <w:rtl w:val="0"/>
        </w:rPr>
        <w:t xml:space="preserve">  </w:t>
      </w:r>
      <w:hyperlink r:id="rId492">
        <w:r w:rsidDel="00000000" w:rsidR="00000000" w:rsidRPr="00000000">
          <w:rPr>
            <w:color w:val="1155cc"/>
            <w:u w:val="single"/>
            <w:rtl w:val="0"/>
          </w:rPr>
          <w:t xml:space="preserve">https://CRAN.R-project.org/package=terra</w:t>
        </w:r>
      </w:hyperlink>
      <w:r w:rsidDel="00000000" w:rsidR="00000000" w:rsidRPr="00000000">
        <w:rPr>
          <w:rtl w:val="0"/>
        </w:rPr>
      </w:r>
    </w:p>
    <w:p w:rsidR="00000000" w:rsidDel="00000000" w:rsidP="00000000" w:rsidRDefault="00000000" w:rsidRPr="00000000" w14:paraId="00000485">
      <w:pPr>
        <w:spacing w:line="480" w:lineRule="auto"/>
        <w:rPr/>
      </w:pPr>
      <w:r w:rsidDel="00000000" w:rsidR="00000000" w:rsidRPr="00000000">
        <w:rPr>
          <w:rtl w:val="0"/>
        </w:rPr>
      </w:r>
    </w:p>
    <w:p w:rsidR="00000000" w:rsidDel="00000000" w:rsidP="00000000" w:rsidRDefault="00000000" w:rsidRPr="00000000" w14:paraId="00000486">
      <w:pPr>
        <w:spacing w:line="480" w:lineRule="auto"/>
        <w:rPr/>
      </w:pPr>
      <w:r w:rsidDel="00000000" w:rsidR="00000000" w:rsidRPr="00000000">
        <w:rPr>
          <w:rtl w:val="0"/>
        </w:rPr>
        <w:t xml:space="preserve">Robert J. Hijmans (2023b). raster: Geographic Data Analysis and Modeling. R package version 3.6-20.</w:t>
      </w:r>
    </w:p>
    <w:p w:rsidR="00000000" w:rsidDel="00000000" w:rsidP="00000000" w:rsidRDefault="00000000" w:rsidRPr="00000000" w14:paraId="00000487">
      <w:pPr>
        <w:spacing w:line="480" w:lineRule="auto"/>
        <w:rPr/>
      </w:pPr>
      <w:r w:rsidDel="00000000" w:rsidR="00000000" w:rsidRPr="00000000">
        <w:rPr>
          <w:rtl w:val="0"/>
        </w:rPr>
        <w:t xml:space="preserve">  </w:t>
      </w:r>
      <w:hyperlink r:id="rId493">
        <w:r w:rsidDel="00000000" w:rsidR="00000000" w:rsidRPr="00000000">
          <w:rPr>
            <w:color w:val="1155cc"/>
            <w:u w:val="single"/>
            <w:rtl w:val="0"/>
          </w:rPr>
          <w:t xml:space="preserve">https://CRAN.R-project.org/package=raster</w:t>
        </w:r>
      </w:hyperlink>
      <w:r w:rsidDel="00000000" w:rsidR="00000000" w:rsidRPr="00000000">
        <w:rPr>
          <w:rtl w:val="0"/>
        </w:rPr>
      </w:r>
    </w:p>
    <w:p w:rsidR="00000000" w:rsidDel="00000000" w:rsidP="00000000" w:rsidRDefault="00000000" w:rsidRPr="00000000" w14:paraId="00000488">
      <w:pPr>
        <w:spacing w:line="480" w:lineRule="auto"/>
        <w:rPr/>
      </w:pPr>
      <w:r w:rsidDel="00000000" w:rsidR="00000000" w:rsidRPr="00000000">
        <w:rPr>
          <w:rtl w:val="0"/>
        </w:rPr>
      </w:r>
    </w:p>
    <w:p w:rsidR="00000000" w:rsidDel="00000000" w:rsidP="00000000" w:rsidRDefault="00000000" w:rsidRPr="00000000" w14:paraId="00000489">
      <w:pPr>
        <w:spacing w:line="480" w:lineRule="auto"/>
        <w:rPr/>
      </w:pPr>
      <w:r w:rsidDel="00000000" w:rsidR="00000000" w:rsidRPr="00000000">
        <w:rPr>
          <w:rtl w:val="0"/>
        </w:rPr>
        <w:t xml:space="preserve">Alboukadel Kassambara (2022). ggcorrplot: Visualization of a Correlation Matrix using 'ggplot2'. R package</w:t>
      </w:r>
    </w:p>
    <w:p w:rsidR="00000000" w:rsidDel="00000000" w:rsidP="00000000" w:rsidRDefault="00000000" w:rsidRPr="00000000" w14:paraId="0000048A">
      <w:pPr>
        <w:spacing w:line="480" w:lineRule="auto"/>
        <w:rPr/>
      </w:pPr>
      <w:r w:rsidDel="00000000" w:rsidR="00000000" w:rsidRPr="00000000">
        <w:rPr>
          <w:rtl w:val="0"/>
        </w:rPr>
        <w:t xml:space="preserve">  version 0.1.4. </w:t>
      </w:r>
      <w:hyperlink r:id="rId494">
        <w:r w:rsidDel="00000000" w:rsidR="00000000" w:rsidRPr="00000000">
          <w:rPr>
            <w:color w:val="1155cc"/>
            <w:u w:val="single"/>
            <w:rtl w:val="0"/>
          </w:rPr>
          <w:t xml:space="preserve">https://CRAN.R-project.org/package=ggcorrplot</w:t>
        </w:r>
      </w:hyperlink>
      <w:r w:rsidDel="00000000" w:rsidR="00000000" w:rsidRPr="00000000">
        <w:rPr>
          <w:rtl w:val="0"/>
        </w:rPr>
      </w:r>
    </w:p>
    <w:p w:rsidR="00000000" w:rsidDel="00000000" w:rsidP="00000000" w:rsidRDefault="00000000" w:rsidRPr="00000000" w14:paraId="0000048B">
      <w:pPr>
        <w:spacing w:line="480" w:lineRule="auto"/>
        <w:rPr/>
      </w:pPr>
      <w:r w:rsidDel="00000000" w:rsidR="00000000" w:rsidRPr="00000000">
        <w:rPr>
          <w:rtl w:val="0"/>
        </w:rPr>
      </w:r>
    </w:p>
    <w:p w:rsidR="00000000" w:rsidDel="00000000" w:rsidP="00000000" w:rsidRDefault="00000000" w:rsidRPr="00000000" w14:paraId="0000048C">
      <w:pPr>
        <w:spacing w:line="480" w:lineRule="auto"/>
        <w:rPr/>
      </w:pPr>
      <w:r w:rsidDel="00000000" w:rsidR="00000000" w:rsidRPr="00000000">
        <w:rPr>
          <w:rtl w:val="0"/>
        </w:rPr>
        <w:t xml:space="preserve">Alboukadel Kassambara (2023). ggpubr: 'ggplot2' Based Publication Ready Plots. R package version 0.6.0.</w:t>
      </w:r>
    </w:p>
    <w:p w:rsidR="00000000" w:rsidDel="00000000" w:rsidP="00000000" w:rsidRDefault="00000000" w:rsidRPr="00000000" w14:paraId="0000048D">
      <w:pPr>
        <w:spacing w:line="480" w:lineRule="auto"/>
        <w:rPr/>
      </w:pPr>
      <w:r w:rsidDel="00000000" w:rsidR="00000000" w:rsidRPr="00000000">
        <w:rPr>
          <w:rtl w:val="0"/>
        </w:rPr>
        <w:t xml:space="preserve">  </w:t>
      </w:r>
      <w:hyperlink r:id="rId495">
        <w:r w:rsidDel="00000000" w:rsidR="00000000" w:rsidRPr="00000000">
          <w:rPr>
            <w:color w:val="1155cc"/>
            <w:u w:val="single"/>
            <w:rtl w:val="0"/>
          </w:rPr>
          <w:t xml:space="preserve">https://CRAN.R-project.org/package=ggpubr</w:t>
        </w:r>
      </w:hyperlink>
      <w:r w:rsidDel="00000000" w:rsidR="00000000" w:rsidRPr="00000000">
        <w:rPr>
          <w:rtl w:val="0"/>
        </w:rPr>
      </w:r>
    </w:p>
    <w:p w:rsidR="00000000" w:rsidDel="00000000" w:rsidP="00000000" w:rsidRDefault="00000000" w:rsidRPr="00000000" w14:paraId="0000048E">
      <w:pPr>
        <w:spacing w:line="480" w:lineRule="auto"/>
        <w:rPr/>
      </w:pPr>
      <w:r w:rsidDel="00000000" w:rsidR="00000000" w:rsidRPr="00000000">
        <w:rPr>
          <w:rtl w:val="0"/>
        </w:rPr>
      </w:r>
    </w:p>
    <w:p w:rsidR="00000000" w:rsidDel="00000000" w:rsidP="00000000" w:rsidRDefault="00000000" w:rsidRPr="00000000" w14:paraId="0000048F">
      <w:pPr>
        <w:spacing w:line="480" w:lineRule="auto"/>
        <w:rPr/>
      </w:pPr>
      <w:r w:rsidDel="00000000" w:rsidR="00000000" w:rsidRPr="00000000">
        <w:rPr>
          <w:rtl w:val="0"/>
        </w:rPr>
        <w:t xml:space="preserve">Michael Kearney (2022). NicheMapR: R implementation of Niche Mapper software for biophysical modelling. R package version 3.2.0.</w:t>
      </w:r>
    </w:p>
    <w:p w:rsidR="00000000" w:rsidDel="00000000" w:rsidP="00000000" w:rsidRDefault="00000000" w:rsidRPr="00000000" w14:paraId="00000490">
      <w:pPr>
        <w:spacing w:line="480" w:lineRule="auto"/>
        <w:rPr/>
      </w:pPr>
      <w:r w:rsidDel="00000000" w:rsidR="00000000" w:rsidRPr="00000000">
        <w:rPr>
          <w:rtl w:val="0"/>
        </w:rPr>
        <w:t xml:space="preserve">  </w:t>
      </w:r>
      <w:hyperlink r:id="rId496">
        <w:r w:rsidDel="00000000" w:rsidR="00000000" w:rsidRPr="00000000">
          <w:rPr>
            <w:color w:val="1155cc"/>
            <w:u w:val="single"/>
            <w:rtl w:val="0"/>
          </w:rPr>
          <w:t xml:space="preserve">https://github.com/mrke/NicheMapR</w:t>
        </w:r>
      </w:hyperlink>
      <w:r w:rsidDel="00000000" w:rsidR="00000000" w:rsidRPr="00000000">
        <w:rPr>
          <w:rtl w:val="0"/>
        </w:rPr>
      </w:r>
    </w:p>
    <w:p w:rsidR="00000000" w:rsidDel="00000000" w:rsidP="00000000" w:rsidRDefault="00000000" w:rsidRPr="00000000" w14:paraId="00000491">
      <w:pPr>
        <w:spacing w:line="480" w:lineRule="auto"/>
        <w:rPr/>
      </w:pPr>
      <w:r w:rsidDel="00000000" w:rsidR="00000000" w:rsidRPr="00000000">
        <w:rPr>
          <w:rtl w:val="0"/>
        </w:rPr>
      </w:r>
    </w:p>
    <w:p w:rsidR="00000000" w:rsidDel="00000000" w:rsidP="00000000" w:rsidRDefault="00000000" w:rsidRPr="00000000" w14:paraId="00000492">
      <w:pPr>
        <w:spacing w:line="480" w:lineRule="auto"/>
        <w:rPr/>
      </w:pPr>
      <w:r w:rsidDel="00000000" w:rsidR="00000000" w:rsidRPr="00000000">
        <w:rPr>
          <w:rtl w:val="0"/>
        </w:rPr>
        <w:t xml:space="preserve">Jonathan Mosedale, Jonathan Bennie and James Duffy (2023). microclima: microclimate modelling with R. R package version 0.1.0. </w:t>
      </w:r>
    </w:p>
    <w:p w:rsidR="00000000" w:rsidDel="00000000" w:rsidP="00000000" w:rsidRDefault="00000000" w:rsidRPr="00000000" w14:paraId="00000493">
      <w:pPr>
        <w:spacing w:line="480" w:lineRule="auto"/>
        <w:rPr/>
      </w:pPr>
      <w:r w:rsidDel="00000000" w:rsidR="00000000" w:rsidRPr="00000000">
        <w:rPr>
          <w:rtl w:val="0"/>
        </w:rPr>
        <w:t xml:space="preserve">  </w:t>
      </w:r>
      <w:hyperlink r:id="rId497">
        <w:r w:rsidDel="00000000" w:rsidR="00000000" w:rsidRPr="00000000">
          <w:rPr>
            <w:color w:val="1155cc"/>
            <w:u w:val="single"/>
            <w:rtl w:val="0"/>
          </w:rPr>
          <w:t xml:space="preserve">https://github.com/ilyamaclean/microclima</w:t>
        </w:r>
      </w:hyperlink>
      <w:r w:rsidDel="00000000" w:rsidR="00000000" w:rsidRPr="00000000">
        <w:rPr>
          <w:rtl w:val="0"/>
        </w:rPr>
      </w:r>
    </w:p>
    <w:p w:rsidR="00000000" w:rsidDel="00000000" w:rsidP="00000000" w:rsidRDefault="00000000" w:rsidRPr="00000000" w14:paraId="00000494">
      <w:pPr>
        <w:spacing w:line="480" w:lineRule="auto"/>
        <w:rPr/>
      </w:pPr>
      <w:r w:rsidDel="00000000" w:rsidR="00000000" w:rsidRPr="00000000">
        <w:rPr>
          <w:rtl w:val="0"/>
        </w:rPr>
      </w:r>
    </w:p>
    <w:p w:rsidR="00000000" w:rsidDel="00000000" w:rsidP="00000000" w:rsidRDefault="00000000" w:rsidRPr="00000000" w14:paraId="00000495">
      <w:pPr>
        <w:spacing w:line="480" w:lineRule="auto"/>
        <w:rPr/>
      </w:pPr>
      <w:r w:rsidDel="00000000" w:rsidR="00000000" w:rsidRPr="00000000">
        <w:rPr>
          <w:rtl w:val="0"/>
        </w:rPr>
        <w:t xml:space="preserve">Douglas Nychka, Reinhard Furrer, John Paige, Stephan Sain (2021). “fields: Tools for spatial data.” R package version 14.1.</w:t>
      </w:r>
    </w:p>
    <w:p w:rsidR="00000000" w:rsidDel="00000000" w:rsidP="00000000" w:rsidRDefault="00000000" w:rsidRPr="00000000" w14:paraId="00000496">
      <w:pPr>
        <w:spacing w:line="480" w:lineRule="auto"/>
        <w:rPr/>
      </w:pPr>
      <w:r w:rsidDel="00000000" w:rsidR="00000000" w:rsidRPr="00000000">
        <w:rPr>
          <w:rtl w:val="0"/>
        </w:rPr>
        <w:t xml:space="preserve">  </w:t>
      </w:r>
      <w:hyperlink r:id="rId498">
        <w:r w:rsidDel="00000000" w:rsidR="00000000" w:rsidRPr="00000000">
          <w:rPr>
            <w:color w:val="1155cc"/>
            <w:u w:val="single"/>
            <w:rtl w:val="0"/>
          </w:rPr>
          <w:t xml:space="preserve">https://github.com/dnychka/fieldsRPackage</w:t>
        </w:r>
      </w:hyperlink>
      <w:r w:rsidDel="00000000" w:rsidR="00000000" w:rsidRPr="00000000">
        <w:rPr>
          <w:rtl w:val="0"/>
        </w:rPr>
      </w:r>
    </w:p>
    <w:p w:rsidR="00000000" w:rsidDel="00000000" w:rsidP="00000000" w:rsidRDefault="00000000" w:rsidRPr="00000000" w14:paraId="00000497">
      <w:pPr>
        <w:spacing w:line="480" w:lineRule="auto"/>
        <w:rPr/>
      </w:pPr>
      <w:r w:rsidDel="00000000" w:rsidR="00000000" w:rsidRPr="00000000">
        <w:rPr>
          <w:rtl w:val="0"/>
        </w:rPr>
      </w:r>
    </w:p>
    <w:p w:rsidR="00000000" w:rsidDel="00000000" w:rsidP="00000000" w:rsidRDefault="00000000" w:rsidRPr="00000000" w14:paraId="00000498">
      <w:pPr>
        <w:spacing w:line="480" w:lineRule="auto"/>
        <w:rPr/>
      </w:pPr>
      <w:r w:rsidDel="00000000" w:rsidR="00000000" w:rsidRPr="00000000">
        <w:rPr>
          <w:rtl w:val="0"/>
        </w:rPr>
        <w:t xml:space="preserve">Jari Oksanen, Gavin L. Simpson, F. Guillaume Blanchet, Roeland Kindt, Pierre Legendre, Peter R. Minchin, R.B.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J.F. Ter Braak and James Weedon (2022). vegan: Community Ecology Package. R package version 2.6-4.</w:t>
      </w:r>
    </w:p>
    <w:p w:rsidR="00000000" w:rsidDel="00000000" w:rsidP="00000000" w:rsidRDefault="00000000" w:rsidRPr="00000000" w14:paraId="00000499">
      <w:pPr>
        <w:spacing w:line="480" w:lineRule="auto"/>
        <w:rPr/>
      </w:pPr>
      <w:r w:rsidDel="00000000" w:rsidR="00000000" w:rsidRPr="00000000">
        <w:rPr>
          <w:rtl w:val="0"/>
        </w:rPr>
        <w:t xml:space="preserve">  </w:t>
      </w:r>
      <w:hyperlink r:id="rId499">
        <w:r w:rsidDel="00000000" w:rsidR="00000000" w:rsidRPr="00000000">
          <w:rPr>
            <w:color w:val="1155cc"/>
            <w:u w:val="single"/>
            <w:rtl w:val="0"/>
          </w:rPr>
          <w:t xml:space="preserve">https://CRAN.R-project.org/package=vegan</w:t>
        </w:r>
      </w:hyperlink>
      <w:r w:rsidDel="00000000" w:rsidR="00000000" w:rsidRPr="00000000">
        <w:rPr>
          <w:rtl w:val="0"/>
        </w:rPr>
      </w:r>
    </w:p>
    <w:p w:rsidR="00000000" w:rsidDel="00000000" w:rsidP="00000000" w:rsidRDefault="00000000" w:rsidRPr="00000000" w14:paraId="0000049A">
      <w:pPr>
        <w:spacing w:line="480" w:lineRule="auto"/>
        <w:rPr/>
      </w:pPr>
      <w:r w:rsidDel="00000000" w:rsidR="00000000" w:rsidRPr="00000000">
        <w:rPr>
          <w:rtl w:val="0"/>
        </w:rPr>
      </w:r>
    </w:p>
    <w:p w:rsidR="00000000" w:rsidDel="00000000" w:rsidP="00000000" w:rsidRDefault="00000000" w:rsidRPr="00000000" w14:paraId="0000049B">
      <w:pPr>
        <w:spacing w:line="480" w:lineRule="auto"/>
        <w:rPr/>
      </w:pPr>
      <w:r w:rsidDel="00000000" w:rsidR="00000000" w:rsidRPr="00000000">
        <w:rPr>
          <w:rtl w:val="0"/>
        </w:rPr>
        <w:t xml:space="preserve">Pebesma, E., 2018. Simple Features for R: Standardized Support for Spatial Vector Data. The R Journal 10 (1),  439-446, </w:t>
      </w:r>
    </w:p>
    <w:p w:rsidR="00000000" w:rsidDel="00000000" w:rsidP="00000000" w:rsidRDefault="00000000" w:rsidRPr="00000000" w14:paraId="0000049C">
      <w:pPr>
        <w:spacing w:line="480" w:lineRule="auto"/>
        <w:rPr/>
      </w:pPr>
      <w:r w:rsidDel="00000000" w:rsidR="00000000" w:rsidRPr="00000000">
        <w:rPr>
          <w:rtl w:val="0"/>
        </w:rPr>
        <w:t xml:space="preserve">  </w:t>
      </w:r>
      <w:hyperlink r:id="rId500">
        <w:r w:rsidDel="00000000" w:rsidR="00000000" w:rsidRPr="00000000">
          <w:rPr>
            <w:color w:val="1155cc"/>
            <w:u w:val="single"/>
            <w:rtl w:val="0"/>
          </w:rPr>
          <w:t xml:space="preserve">https://doi.org/10.32614/RJ-2018-009</w:t>
        </w:r>
      </w:hyperlink>
      <w:r w:rsidDel="00000000" w:rsidR="00000000" w:rsidRPr="00000000">
        <w:rPr>
          <w:rtl w:val="0"/>
        </w:rPr>
      </w:r>
    </w:p>
    <w:p w:rsidR="00000000" w:rsidDel="00000000" w:rsidP="00000000" w:rsidRDefault="00000000" w:rsidRPr="00000000" w14:paraId="0000049D">
      <w:pPr>
        <w:spacing w:line="480" w:lineRule="auto"/>
        <w:rPr/>
      </w:pPr>
      <w:r w:rsidDel="00000000" w:rsidR="00000000" w:rsidRPr="00000000">
        <w:rPr>
          <w:rtl w:val="0"/>
        </w:rPr>
      </w:r>
    </w:p>
    <w:p w:rsidR="00000000" w:rsidDel="00000000" w:rsidP="00000000" w:rsidRDefault="00000000" w:rsidRPr="00000000" w14:paraId="0000049E">
      <w:pPr>
        <w:spacing w:line="480" w:lineRule="auto"/>
        <w:rPr/>
      </w:pPr>
      <w:r w:rsidDel="00000000" w:rsidR="00000000" w:rsidRPr="00000000">
        <w:rPr>
          <w:rtl w:val="0"/>
        </w:rPr>
        <w:t xml:space="preserve">Kamil Slowikowski (2023). ggrepel: Automatically Position Non-Overlapping Text Labels with 'ggplot2'. R package version 0.9.3.</w:t>
      </w:r>
    </w:p>
    <w:p w:rsidR="00000000" w:rsidDel="00000000" w:rsidP="00000000" w:rsidRDefault="00000000" w:rsidRPr="00000000" w14:paraId="0000049F">
      <w:pPr>
        <w:spacing w:line="480" w:lineRule="auto"/>
        <w:rPr/>
      </w:pPr>
      <w:r w:rsidDel="00000000" w:rsidR="00000000" w:rsidRPr="00000000">
        <w:rPr>
          <w:rtl w:val="0"/>
        </w:rPr>
        <w:t xml:space="preserve">  </w:t>
      </w:r>
      <w:hyperlink r:id="rId501">
        <w:r w:rsidDel="00000000" w:rsidR="00000000" w:rsidRPr="00000000">
          <w:rPr>
            <w:color w:val="1155cc"/>
            <w:u w:val="single"/>
            <w:rtl w:val="0"/>
          </w:rPr>
          <w:t xml:space="preserve">https://CRAN.R-project.org/package=ggrepel</w:t>
        </w:r>
      </w:hyperlink>
      <w:r w:rsidDel="00000000" w:rsidR="00000000" w:rsidRPr="00000000">
        <w:rPr>
          <w:rtl w:val="0"/>
        </w:rPr>
      </w:r>
    </w:p>
    <w:p w:rsidR="00000000" w:rsidDel="00000000" w:rsidP="00000000" w:rsidRDefault="00000000" w:rsidRPr="00000000" w14:paraId="000004A0">
      <w:pPr>
        <w:spacing w:line="480" w:lineRule="auto"/>
        <w:rPr/>
      </w:pPr>
      <w:r w:rsidDel="00000000" w:rsidR="00000000" w:rsidRPr="00000000">
        <w:rPr>
          <w:rtl w:val="0"/>
        </w:rPr>
      </w:r>
    </w:p>
    <w:p w:rsidR="00000000" w:rsidDel="00000000" w:rsidP="00000000" w:rsidRDefault="00000000" w:rsidRPr="00000000" w14:paraId="000004A1">
      <w:pPr>
        <w:spacing w:line="480" w:lineRule="auto"/>
        <w:rPr/>
      </w:pPr>
      <w:r w:rsidDel="00000000" w:rsidR="00000000" w:rsidRPr="00000000">
        <w:rPr>
          <w:rtl w:val="0"/>
        </w:rPr>
        <w:t xml:space="preserve">Gleb Tikhonov, Otso Ovaskainen, Jari Oksanen, Melinda de Jonge, Oystein Opedal and Tad Dallas (2023). Hmsc: Hierarchical Model of Species Communities. R package version 3.0-14.</w:t>
      </w:r>
    </w:p>
    <w:p w:rsidR="00000000" w:rsidDel="00000000" w:rsidP="00000000" w:rsidRDefault="00000000" w:rsidRPr="00000000" w14:paraId="000004A2">
      <w:pPr>
        <w:spacing w:line="480" w:lineRule="auto"/>
        <w:rPr/>
      </w:pPr>
      <w:r w:rsidDel="00000000" w:rsidR="00000000" w:rsidRPr="00000000">
        <w:rPr>
          <w:rtl w:val="0"/>
        </w:rPr>
        <w:t xml:space="preserve">  </w:t>
      </w:r>
      <w:hyperlink r:id="rId502">
        <w:r w:rsidDel="00000000" w:rsidR="00000000" w:rsidRPr="00000000">
          <w:rPr>
            <w:color w:val="1155cc"/>
            <w:u w:val="single"/>
            <w:rtl w:val="0"/>
          </w:rPr>
          <w:t xml:space="preserve">https://www.helsinki.fi/en/researchgroups/statistical-ecology/software/hmsc</w:t>
        </w:r>
      </w:hyperlink>
      <w:r w:rsidDel="00000000" w:rsidR="00000000" w:rsidRPr="00000000">
        <w:rPr>
          <w:rtl w:val="0"/>
        </w:rPr>
      </w:r>
    </w:p>
    <w:p w:rsidR="00000000" w:rsidDel="00000000" w:rsidP="00000000" w:rsidRDefault="00000000" w:rsidRPr="00000000" w14:paraId="000004A3">
      <w:pPr>
        <w:spacing w:line="480" w:lineRule="auto"/>
        <w:rPr/>
      </w:pPr>
      <w:r w:rsidDel="00000000" w:rsidR="00000000" w:rsidRPr="00000000">
        <w:rPr>
          <w:rtl w:val="0"/>
        </w:rPr>
      </w:r>
    </w:p>
    <w:p w:rsidR="00000000" w:rsidDel="00000000" w:rsidP="00000000" w:rsidRDefault="00000000" w:rsidRPr="00000000" w14:paraId="000004A4">
      <w:pPr>
        <w:spacing w:line="480" w:lineRule="auto"/>
        <w:rPr/>
      </w:pPr>
      <w:r w:rsidDel="00000000" w:rsidR="00000000" w:rsidRPr="00000000">
        <w:rPr>
          <w:rtl w:val="0"/>
        </w:rPr>
        <w:t xml:space="preserve">Wickham H, Averick M, Bryan J, Chang W, McGowan LD, François R, Grolemund G, Hayes A, Henry L, Hester J, Kuhn M, Pedersen TL, Miller E, Bache SM, Müller K, Ooms J, Robinson D, Seidel DP, Spinu V, Takahashi K, Vaughan D, Wilke, Woo K, Yutani H (2019). “Welcome to the tidyverse.” Journal of Open Source Software, 4(43), 1686. </w:t>
      </w:r>
    </w:p>
    <w:p w:rsidR="00000000" w:rsidDel="00000000" w:rsidP="00000000" w:rsidRDefault="00000000" w:rsidRPr="00000000" w14:paraId="000004A5">
      <w:pPr>
        <w:spacing w:line="480" w:lineRule="auto"/>
        <w:rPr/>
      </w:pPr>
      <w:r w:rsidDel="00000000" w:rsidR="00000000" w:rsidRPr="00000000">
        <w:rPr>
          <w:rtl w:val="0"/>
        </w:rPr>
        <w:t xml:space="preserve">  </w:t>
      </w:r>
      <w:hyperlink r:id="rId503">
        <w:r w:rsidDel="00000000" w:rsidR="00000000" w:rsidRPr="00000000">
          <w:rPr>
            <w:color w:val="1155cc"/>
            <w:u w:val="single"/>
            <w:rtl w:val="0"/>
          </w:rPr>
          <w:t xml:space="preserve">https://doi.org/10.21105/joss.01686</w:t>
        </w:r>
      </w:hyperlink>
      <w:r w:rsidDel="00000000" w:rsidR="00000000" w:rsidRPr="00000000">
        <w:rPr>
          <w:rtl w:val="0"/>
        </w:rPr>
      </w:r>
    </w:p>
    <w:p w:rsidR="00000000" w:rsidDel="00000000" w:rsidP="00000000" w:rsidRDefault="00000000" w:rsidRPr="00000000" w14:paraId="000004A6">
      <w:pPr>
        <w:spacing w:line="480" w:lineRule="auto"/>
        <w:rPr/>
      </w:pPr>
      <w:r w:rsidDel="00000000" w:rsidR="00000000" w:rsidRPr="00000000">
        <w:rPr>
          <w:rtl w:val="0"/>
        </w:rPr>
      </w:r>
    </w:p>
    <w:p w:rsidR="00000000" w:rsidDel="00000000" w:rsidP="00000000" w:rsidRDefault="00000000" w:rsidRPr="00000000" w14:paraId="000004A7">
      <w:pPr>
        <w:spacing w:line="480" w:lineRule="auto"/>
        <w:rPr/>
      </w:pPr>
      <w:r w:rsidDel="00000000" w:rsidR="00000000" w:rsidRPr="00000000">
        <w:rPr>
          <w:rtl w:val="0"/>
        </w:rPr>
        <w:t xml:space="preserve">Claus O. Wilke and Brenton M. Wiernik (2022). ggtext: Improved Text Rendering Support for 'ggplot2'. R package version 0.1.2.</w:t>
      </w:r>
    </w:p>
    <w:p w:rsidR="00000000" w:rsidDel="00000000" w:rsidP="00000000" w:rsidRDefault="00000000" w:rsidRPr="00000000" w14:paraId="000004A8">
      <w:pPr>
        <w:spacing w:line="480" w:lineRule="auto"/>
        <w:rPr/>
      </w:pPr>
      <w:r w:rsidDel="00000000" w:rsidR="00000000" w:rsidRPr="00000000">
        <w:rPr>
          <w:rtl w:val="0"/>
        </w:rPr>
        <w:t xml:space="preserve">  </w:t>
      </w:r>
      <w:hyperlink r:id="rId504">
        <w:r w:rsidDel="00000000" w:rsidR="00000000" w:rsidRPr="00000000">
          <w:rPr>
            <w:color w:val="1155cc"/>
            <w:u w:val="single"/>
            <w:rtl w:val="0"/>
          </w:rPr>
          <w:t xml:space="preserve">https://CRAN.R-project.org/package=ggtext</w:t>
        </w:r>
      </w:hyperlink>
      <w:r w:rsidDel="00000000" w:rsidR="00000000" w:rsidRPr="00000000">
        <w:rPr>
          <w:rtl w:val="0"/>
        </w:rPr>
      </w:r>
    </w:p>
    <w:p w:rsidR="00000000" w:rsidDel="00000000" w:rsidP="00000000" w:rsidRDefault="00000000" w:rsidRPr="00000000" w14:paraId="000004A9">
      <w:pPr>
        <w:spacing w:line="480" w:lineRule="auto"/>
        <w:rPr/>
      </w:pPr>
      <w:r w:rsidDel="00000000" w:rsidR="00000000" w:rsidRPr="00000000">
        <w:rPr>
          <w:rtl w:val="0"/>
        </w:rPr>
      </w:r>
    </w:p>
    <w:p w:rsidR="00000000" w:rsidDel="00000000" w:rsidP="00000000" w:rsidRDefault="00000000" w:rsidRPr="00000000" w14:paraId="000004AA">
      <w:pPr>
        <w:spacing w:line="480" w:lineRule="auto"/>
        <w:rPr/>
      </w:pPr>
      <w:r w:rsidDel="00000000" w:rsidR="00000000" w:rsidRPr="00000000">
        <w:rPr>
          <w:rtl w:val="0"/>
        </w:rPr>
      </w:r>
    </w:p>
    <w:sectPr>
      <w:headerReference r:id="rId505" w:type="default"/>
      <w:headerReference r:id="rId506" w:type="first"/>
      <w:footerReference r:id="rId507" w:type="default"/>
      <w:footerReference r:id="rId508"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dam Mahood" w:id="1" w:date="2023-09-29T17:19:5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just say drylands</w:t>
      </w:r>
    </w:p>
  </w:comment>
  <w:comment w:author="Anonymous" w:id="6" w:date="2023-12-20T18:42:33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increase axis title fonts and title probably</w:t>
      </w:r>
    </w:p>
  </w:comment>
  <w:comment w:author="Adam Mahood" w:id="2" w:date="2023-11-06T22:38:48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Shackelford N, Paterno GB, Winkler DE, Erickson TE, Leger EA, Svejcar LN, et al. (2021) Drivers of seedling establishment success in dryland restoration efforts. Nature Ecology &amp; Evolution 5:1283–1290. https://doi.org/10.1038/s41559-021-01510-3</w:t>
      </w:r>
    </w:p>
  </w:comment>
  <w:comment w:author="Adam Mahood" w:id="5" w:date="2023-10-18T19:03:06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also a size that is similar to studies doing coexistence studies (Wainwright et al 2019)</w:t>
      </w:r>
    </w:p>
  </w:comment>
  <w:comment w:author="Dave Barnard" w:id="4" w:date="2023-12-23T19:46:41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might be more relevant in the discussion?</w:t>
      </w:r>
    </w:p>
  </w:comment>
  <w:comment w:author="Dave Barnard" w:id="3" w:date="2023-12-23T19:32:29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Aren't the payments coming from FSA? I think NRCS just administers the seeding treatments but doesn't make actual payments. Probably an important detail given we want to build off of this paper to get FSA funding.</w:t>
      </w:r>
    </w:p>
  </w:comment>
  <w:comment w:author="Anonymous" w:id="0" w:date="2023-12-26T16:59:38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perfect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legreya Sans S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zotero.org/google-docs/?rsBu0D" TargetMode="External"/><Relationship Id="rId194" Type="http://schemas.openxmlformats.org/officeDocument/2006/relationships/hyperlink" Target="https://www.zotero.org/google-docs/?u9Ppfr" TargetMode="External"/><Relationship Id="rId193" Type="http://schemas.openxmlformats.org/officeDocument/2006/relationships/hyperlink" Target="https://www.zotero.org/google-docs/?u9Ppfr" TargetMode="External"/><Relationship Id="rId192" Type="http://schemas.openxmlformats.org/officeDocument/2006/relationships/hyperlink" Target="https://www.zotero.org/google-docs/?u9Ppfr" TargetMode="External"/><Relationship Id="rId191" Type="http://schemas.openxmlformats.org/officeDocument/2006/relationships/hyperlink" Target="https://www.zotero.org/google-docs/?YDdtcB" TargetMode="External"/><Relationship Id="rId187" Type="http://schemas.openxmlformats.org/officeDocument/2006/relationships/hyperlink" Target="https://www.zotero.org/google-docs/?JDOMLQ" TargetMode="External"/><Relationship Id="rId186" Type="http://schemas.openxmlformats.org/officeDocument/2006/relationships/hyperlink" Target="https://www.zotero.org/google-docs/?JDOMLQ" TargetMode="External"/><Relationship Id="rId185" Type="http://schemas.openxmlformats.org/officeDocument/2006/relationships/hyperlink" Target="https://www.zotero.org/google-docs/?JDOMLQ" TargetMode="External"/><Relationship Id="rId184" Type="http://schemas.openxmlformats.org/officeDocument/2006/relationships/hyperlink" Target="https://www.zotero.org/google-docs/?4JIBka" TargetMode="External"/><Relationship Id="rId189" Type="http://schemas.openxmlformats.org/officeDocument/2006/relationships/hyperlink" Target="https://www.zotero.org/google-docs/?rsBu0D" TargetMode="External"/><Relationship Id="rId188" Type="http://schemas.openxmlformats.org/officeDocument/2006/relationships/hyperlink" Target="https://www.zotero.org/google-docs/?rsBu0D" TargetMode="External"/><Relationship Id="rId183" Type="http://schemas.openxmlformats.org/officeDocument/2006/relationships/hyperlink" Target="https://www.zotero.org/google-docs/?DKYGKU" TargetMode="External"/><Relationship Id="rId182" Type="http://schemas.openxmlformats.org/officeDocument/2006/relationships/hyperlink" Target="https://www.zotero.org/google-docs/?DKYGKU" TargetMode="External"/><Relationship Id="rId181" Type="http://schemas.openxmlformats.org/officeDocument/2006/relationships/hyperlink" Target="https://www.zotero.org/google-docs/?DKYGKU" TargetMode="External"/><Relationship Id="rId180" Type="http://schemas.openxmlformats.org/officeDocument/2006/relationships/hyperlink" Target="https://www.zotero.org/google-docs/?DKYGKU" TargetMode="External"/><Relationship Id="rId176" Type="http://schemas.openxmlformats.org/officeDocument/2006/relationships/hyperlink" Target="https://www.zotero.org/google-docs/?kwEe3q" TargetMode="External"/><Relationship Id="rId297" Type="http://schemas.openxmlformats.org/officeDocument/2006/relationships/hyperlink" Target="https://www.zotero.org/google-docs/?2AcCPl" TargetMode="External"/><Relationship Id="rId175" Type="http://schemas.openxmlformats.org/officeDocument/2006/relationships/hyperlink" Target="https://www.zotero.org/google-docs/?p2iqbN" TargetMode="External"/><Relationship Id="rId296" Type="http://schemas.openxmlformats.org/officeDocument/2006/relationships/hyperlink" Target="https://www.zotero.org/google-docs/?2AcCPl" TargetMode="External"/><Relationship Id="rId174" Type="http://schemas.openxmlformats.org/officeDocument/2006/relationships/hyperlink" Target="https://www.zotero.org/google-docs/?p2iqbN" TargetMode="External"/><Relationship Id="rId295" Type="http://schemas.openxmlformats.org/officeDocument/2006/relationships/hyperlink" Target="https://www.zotero.org/google-docs/?2AcCPl" TargetMode="External"/><Relationship Id="rId173" Type="http://schemas.openxmlformats.org/officeDocument/2006/relationships/hyperlink" Target="https://www.zotero.org/google-docs/?p2iqbN" TargetMode="External"/><Relationship Id="rId294" Type="http://schemas.openxmlformats.org/officeDocument/2006/relationships/hyperlink" Target="https://www.zotero.org/google-docs/?2AcCPl" TargetMode="External"/><Relationship Id="rId179" Type="http://schemas.openxmlformats.org/officeDocument/2006/relationships/hyperlink" Target="https://www.zotero.org/google-docs/?DKYGKU" TargetMode="External"/><Relationship Id="rId178" Type="http://schemas.openxmlformats.org/officeDocument/2006/relationships/hyperlink" Target="https://www.zotero.org/google-docs/?kwEe3q" TargetMode="External"/><Relationship Id="rId299" Type="http://schemas.openxmlformats.org/officeDocument/2006/relationships/hyperlink" Target="https://www.zotero.org/google-docs/?2AcCPl" TargetMode="External"/><Relationship Id="rId177" Type="http://schemas.openxmlformats.org/officeDocument/2006/relationships/hyperlink" Target="https://www.zotero.org/google-docs/?kwEe3q" TargetMode="External"/><Relationship Id="rId298" Type="http://schemas.openxmlformats.org/officeDocument/2006/relationships/hyperlink" Target="https://www.zotero.org/google-docs/?2AcCPl" TargetMode="External"/><Relationship Id="rId198" Type="http://schemas.openxmlformats.org/officeDocument/2006/relationships/hyperlink" Target="https://www.zotero.org/google-docs/?Z3AWIW" TargetMode="External"/><Relationship Id="rId197" Type="http://schemas.openxmlformats.org/officeDocument/2006/relationships/hyperlink" Target="https://www.zotero.org/google-docs/?Z3AWIW" TargetMode="External"/><Relationship Id="rId196" Type="http://schemas.openxmlformats.org/officeDocument/2006/relationships/hyperlink" Target="https://www.zotero.org/google-docs/?Z3AWIW" TargetMode="External"/><Relationship Id="rId195" Type="http://schemas.openxmlformats.org/officeDocument/2006/relationships/hyperlink" Target="https://www.zotero.org/google-docs/?Z3AWIW" TargetMode="External"/><Relationship Id="rId199" Type="http://schemas.openxmlformats.org/officeDocument/2006/relationships/hyperlink" Target="https://www.zotero.org/google-docs/?Z3AWIW" TargetMode="External"/><Relationship Id="rId150" Type="http://schemas.openxmlformats.org/officeDocument/2006/relationships/hyperlink" Target="https://www.zotero.org/google-docs/?TPFPdP" TargetMode="External"/><Relationship Id="rId271" Type="http://schemas.openxmlformats.org/officeDocument/2006/relationships/hyperlink" Target="https://www.zotero.org/google-docs/?2AcCPl" TargetMode="External"/><Relationship Id="rId392" Type="http://schemas.openxmlformats.org/officeDocument/2006/relationships/hyperlink" Target="https://www.zotero.org/google-docs/?2AcCPl" TargetMode="External"/><Relationship Id="rId270" Type="http://schemas.openxmlformats.org/officeDocument/2006/relationships/hyperlink" Target="https://www.zotero.org/google-docs/?2AcCPl" TargetMode="External"/><Relationship Id="rId391" Type="http://schemas.openxmlformats.org/officeDocument/2006/relationships/hyperlink" Target="https://www.zotero.org/google-docs/?2AcCPl" TargetMode="External"/><Relationship Id="rId390" Type="http://schemas.openxmlformats.org/officeDocument/2006/relationships/hyperlink" Target="https://www.zotero.org/google-docs/?2AcCP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zotero.org/google-docs/?TPFPdP" TargetMode="External"/><Relationship Id="rId4" Type="http://schemas.openxmlformats.org/officeDocument/2006/relationships/fontTable" Target="fontTable.xml"/><Relationship Id="rId148" Type="http://schemas.openxmlformats.org/officeDocument/2006/relationships/hyperlink" Target="https://www.zotero.org/google-docs/?tcRGHx" TargetMode="External"/><Relationship Id="rId269" Type="http://schemas.openxmlformats.org/officeDocument/2006/relationships/hyperlink" Target="https://www.zotero.org/google-docs/?2AcCPl" TargetMode="External"/><Relationship Id="rId9" Type="http://schemas.openxmlformats.org/officeDocument/2006/relationships/hyperlink" Target="https://www.zotero.org/google-docs/?GsMHGg" TargetMode="External"/><Relationship Id="rId143" Type="http://schemas.openxmlformats.org/officeDocument/2006/relationships/hyperlink" Target="https://www.zotero.org/google-docs/?ossnVy" TargetMode="External"/><Relationship Id="rId264" Type="http://schemas.openxmlformats.org/officeDocument/2006/relationships/hyperlink" Target="https://www.zotero.org/google-docs/?2AcCPl" TargetMode="External"/><Relationship Id="rId385" Type="http://schemas.openxmlformats.org/officeDocument/2006/relationships/hyperlink" Target="https://www.zotero.org/google-docs/?2AcCPl" TargetMode="External"/><Relationship Id="rId142" Type="http://schemas.openxmlformats.org/officeDocument/2006/relationships/hyperlink" Target="https://www.zotero.org/google-docs/?ossnVy" TargetMode="External"/><Relationship Id="rId263" Type="http://schemas.openxmlformats.org/officeDocument/2006/relationships/hyperlink" Target="https://www.zotero.org/google-docs/?2AcCPl" TargetMode="External"/><Relationship Id="rId384" Type="http://schemas.openxmlformats.org/officeDocument/2006/relationships/hyperlink" Target="https://www.zotero.org/google-docs/?2AcCPl" TargetMode="External"/><Relationship Id="rId141" Type="http://schemas.openxmlformats.org/officeDocument/2006/relationships/hyperlink" Target="https://www.zotero.org/google-docs/?ossnVy" TargetMode="External"/><Relationship Id="rId262" Type="http://schemas.openxmlformats.org/officeDocument/2006/relationships/hyperlink" Target="https://www.zotero.org/google-docs/?2AcCPl" TargetMode="External"/><Relationship Id="rId383" Type="http://schemas.openxmlformats.org/officeDocument/2006/relationships/hyperlink" Target="https://www.zotero.org/google-docs/?2AcCPl" TargetMode="External"/><Relationship Id="rId140" Type="http://schemas.openxmlformats.org/officeDocument/2006/relationships/hyperlink" Target="https://www.zotero.org/google-docs/?ossnVy" TargetMode="External"/><Relationship Id="rId261" Type="http://schemas.openxmlformats.org/officeDocument/2006/relationships/hyperlink" Target="https://www.zotero.org/google-docs/?2AcCPl" TargetMode="External"/><Relationship Id="rId382" Type="http://schemas.openxmlformats.org/officeDocument/2006/relationships/hyperlink" Target="https://www.zotero.org/google-docs/?2AcCPl" TargetMode="External"/><Relationship Id="rId5" Type="http://schemas.openxmlformats.org/officeDocument/2006/relationships/numbering" Target="numbering.xml"/><Relationship Id="rId147" Type="http://schemas.openxmlformats.org/officeDocument/2006/relationships/hyperlink" Target="https://www.zotero.org/google-docs/?tcRGHx" TargetMode="External"/><Relationship Id="rId268" Type="http://schemas.openxmlformats.org/officeDocument/2006/relationships/hyperlink" Target="https://www.zotero.org/google-docs/?2AcCPl" TargetMode="External"/><Relationship Id="rId389" Type="http://schemas.openxmlformats.org/officeDocument/2006/relationships/hyperlink" Target="https://www.zotero.org/google-docs/?2AcCPl" TargetMode="External"/><Relationship Id="rId6" Type="http://schemas.openxmlformats.org/officeDocument/2006/relationships/styles" Target="styles.xml"/><Relationship Id="rId146" Type="http://schemas.openxmlformats.org/officeDocument/2006/relationships/hyperlink" Target="https://www.zotero.org/google-docs/?tcRGHx" TargetMode="External"/><Relationship Id="rId267" Type="http://schemas.openxmlformats.org/officeDocument/2006/relationships/hyperlink" Target="https://www.zotero.org/google-docs/?2AcCPl" TargetMode="External"/><Relationship Id="rId388" Type="http://schemas.openxmlformats.org/officeDocument/2006/relationships/hyperlink" Target="https://www.zotero.org/google-docs/?2AcCPl" TargetMode="External"/><Relationship Id="rId7" Type="http://schemas.openxmlformats.org/officeDocument/2006/relationships/hyperlink" Target="mailto:admahood@gmail.com" TargetMode="External"/><Relationship Id="rId145" Type="http://schemas.openxmlformats.org/officeDocument/2006/relationships/hyperlink" Target="https://www.zotero.org/google-docs/?tcRGHx" TargetMode="External"/><Relationship Id="rId266" Type="http://schemas.openxmlformats.org/officeDocument/2006/relationships/hyperlink" Target="https://www.zotero.org/google-docs/?2AcCPl" TargetMode="External"/><Relationship Id="rId387" Type="http://schemas.openxmlformats.org/officeDocument/2006/relationships/hyperlink" Target="https://www.zotero.org/google-docs/?2AcCPl" TargetMode="External"/><Relationship Id="rId8" Type="http://schemas.openxmlformats.org/officeDocument/2006/relationships/hyperlink" Target="https://www.zotero.org/google-docs/?GsMHGg" TargetMode="External"/><Relationship Id="rId144" Type="http://schemas.openxmlformats.org/officeDocument/2006/relationships/hyperlink" Target="https://www.zotero.org/google-docs/?tcRGHx" TargetMode="External"/><Relationship Id="rId265" Type="http://schemas.openxmlformats.org/officeDocument/2006/relationships/hyperlink" Target="https://www.zotero.org/google-docs/?2AcCPl" TargetMode="External"/><Relationship Id="rId386" Type="http://schemas.openxmlformats.org/officeDocument/2006/relationships/hyperlink" Target="https://www.zotero.org/google-docs/?2AcCPl" TargetMode="External"/><Relationship Id="rId260" Type="http://schemas.openxmlformats.org/officeDocument/2006/relationships/hyperlink" Target="https://www.zotero.org/google-docs/?2AcCPl" TargetMode="External"/><Relationship Id="rId381" Type="http://schemas.openxmlformats.org/officeDocument/2006/relationships/hyperlink" Target="https://www.zotero.org/google-docs/?2AcCPl" TargetMode="External"/><Relationship Id="rId380" Type="http://schemas.openxmlformats.org/officeDocument/2006/relationships/hyperlink" Target="https://www.zotero.org/google-docs/?2AcCPl" TargetMode="External"/><Relationship Id="rId139" Type="http://schemas.openxmlformats.org/officeDocument/2006/relationships/hyperlink" Target="https://www.zotero.org/google-docs/?ossnVy" TargetMode="External"/><Relationship Id="rId138" Type="http://schemas.openxmlformats.org/officeDocument/2006/relationships/hyperlink" Target="https://www.zotero.org/google-docs/?tq9qst" TargetMode="External"/><Relationship Id="rId259" Type="http://schemas.openxmlformats.org/officeDocument/2006/relationships/hyperlink" Target="https://www.zotero.org/google-docs/?2AcCPl" TargetMode="External"/><Relationship Id="rId137" Type="http://schemas.openxmlformats.org/officeDocument/2006/relationships/hyperlink" Target="https://www.zotero.org/google-docs/?tq9qst" TargetMode="External"/><Relationship Id="rId258" Type="http://schemas.openxmlformats.org/officeDocument/2006/relationships/hyperlink" Target="https://www.zotero.org/google-docs/?2AcCPl" TargetMode="External"/><Relationship Id="rId379" Type="http://schemas.openxmlformats.org/officeDocument/2006/relationships/hyperlink" Target="https://www.zotero.org/google-docs/?2AcCPl" TargetMode="External"/><Relationship Id="rId132" Type="http://schemas.openxmlformats.org/officeDocument/2006/relationships/hyperlink" Target="https://www.zotero.org/google-docs/?ysHteK" TargetMode="External"/><Relationship Id="rId253" Type="http://schemas.openxmlformats.org/officeDocument/2006/relationships/hyperlink" Target="https://www.zotero.org/google-docs/?2AcCPl" TargetMode="External"/><Relationship Id="rId374" Type="http://schemas.openxmlformats.org/officeDocument/2006/relationships/hyperlink" Target="https://www.zotero.org/google-docs/?2AcCPl" TargetMode="External"/><Relationship Id="rId495" Type="http://schemas.openxmlformats.org/officeDocument/2006/relationships/hyperlink" Target="https://cran.r-project.org/package=ggpubr" TargetMode="External"/><Relationship Id="rId131" Type="http://schemas.openxmlformats.org/officeDocument/2006/relationships/hyperlink" Target="https://www.zotero.org/google-docs/?ysHteK" TargetMode="External"/><Relationship Id="rId252" Type="http://schemas.openxmlformats.org/officeDocument/2006/relationships/hyperlink" Target="https://www.zotero.org/google-docs/?2AcCPl" TargetMode="External"/><Relationship Id="rId373" Type="http://schemas.openxmlformats.org/officeDocument/2006/relationships/hyperlink" Target="https://www.zotero.org/google-docs/?2AcCPl" TargetMode="External"/><Relationship Id="rId494" Type="http://schemas.openxmlformats.org/officeDocument/2006/relationships/hyperlink" Target="https://cran.r-project.org/package=ggcorrplot" TargetMode="External"/><Relationship Id="rId130" Type="http://schemas.openxmlformats.org/officeDocument/2006/relationships/hyperlink" Target="https://www.zotero.org/google-docs/?ysHteK" TargetMode="External"/><Relationship Id="rId251" Type="http://schemas.openxmlformats.org/officeDocument/2006/relationships/hyperlink" Target="https://www.zotero.org/google-docs/?2AcCPl" TargetMode="External"/><Relationship Id="rId372" Type="http://schemas.openxmlformats.org/officeDocument/2006/relationships/hyperlink" Target="https://www.zotero.org/google-docs/?2AcCPl" TargetMode="External"/><Relationship Id="rId493" Type="http://schemas.openxmlformats.org/officeDocument/2006/relationships/hyperlink" Target="https://cran.r-project.org/package=raster" TargetMode="External"/><Relationship Id="rId250" Type="http://schemas.openxmlformats.org/officeDocument/2006/relationships/hyperlink" Target="https://www.zotero.org/google-docs/?2AcCPl" TargetMode="External"/><Relationship Id="rId371" Type="http://schemas.openxmlformats.org/officeDocument/2006/relationships/hyperlink" Target="https://www.zotero.org/google-docs/?2AcCPl" TargetMode="External"/><Relationship Id="rId492" Type="http://schemas.openxmlformats.org/officeDocument/2006/relationships/hyperlink" Target="https://cran.r-project.org/package=terra" TargetMode="External"/><Relationship Id="rId136" Type="http://schemas.openxmlformats.org/officeDocument/2006/relationships/hyperlink" Target="https://www.zotero.org/google-docs/?tq9qst" TargetMode="External"/><Relationship Id="rId257" Type="http://schemas.openxmlformats.org/officeDocument/2006/relationships/hyperlink" Target="https://www.zotero.org/google-docs/?2AcCPl" TargetMode="External"/><Relationship Id="rId378" Type="http://schemas.openxmlformats.org/officeDocument/2006/relationships/hyperlink" Target="https://www.zotero.org/google-docs/?2AcCPl" TargetMode="External"/><Relationship Id="rId499" Type="http://schemas.openxmlformats.org/officeDocument/2006/relationships/hyperlink" Target="https://cran.r-project.org/package=vegan" TargetMode="External"/><Relationship Id="rId135" Type="http://schemas.openxmlformats.org/officeDocument/2006/relationships/hyperlink" Target="https://www.zotero.org/google-docs/?tq9qst" TargetMode="External"/><Relationship Id="rId256" Type="http://schemas.openxmlformats.org/officeDocument/2006/relationships/hyperlink" Target="https://www.zotero.org/google-docs/?2AcCPl" TargetMode="External"/><Relationship Id="rId377" Type="http://schemas.openxmlformats.org/officeDocument/2006/relationships/hyperlink" Target="https://www.zotero.org/google-docs/?2AcCPl" TargetMode="External"/><Relationship Id="rId498" Type="http://schemas.openxmlformats.org/officeDocument/2006/relationships/hyperlink" Target="https://github.com/dnychka/fieldsRPackage" TargetMode="External"/><Relationship Id="rId134" Type="http://schemas.openxmlformats.org/officeDocument/2006/relationships/hyperlink" Target="https://www.zotero.org/google-docs/?tq9qst" TargetMode="External"/><Relationship Id="rId255" Type="http://schemas.openxmlformats.org/officeDocument/2006/relationships/hyperlink" Target="https://www.zotero.org/google-docs/?2AcCPl" TargetMode="External"/><Relationship Id="rId376" Type="http://schemas.openxmlformats.org/officeDocument/2006/relationships/hyperlink" Target="https://www.zotero.org/google-docs/?2AcCPl" TargetMode="External"/><Relationship Id="rId497" Type="http://schemas.openxmlformats.org/officeDocument/2006/relationships/hyperlink" Target="https://github.com/ilyamaclean/microclima" TargetMode="External"/><Relationship Id="rId133" Type="http://schemas.openxmlformats.org/officeDocument/2006/relationships/hyperlink" Target="https://www.zotero.org/google-docs/?ysHteK" TargetMode="External"/><Relationship Id="rId254" Type="http://schemas.openxmlformats.org/officeDocument/2006/relationships/hyperlink" Target="https://www.zotero.org/google-docs/?2AcCPl" TargetMode="External"/><Relationship Id="rId375" Type="http://schemas.openxmlformats.org/officeDocument/2006/relationships/hyperlink" Target="https://www.zotero.org/google-docs/?2AcCPl" TargetMode="External"/><Relationship Id="rId496" Type="http://schemas.openxmlformats.org/officeDocument/2006/relationships/hyperlink" Target="https://github.com/mrke/NicheMapR" TargetMode="External"/><Relationship Id="rId172" Type="http://schemas.openxmlformats.org/officeDocument/2006/relationships/hyperlink" Target="https://www.zotero.org/google-docs/?MwZHWh" TargetMode="External"/><Relationship Id="rId293" Type="http://schemas.openxmlformats.org/officeDocument/2006/relationships/hyperlink" Target="https://www.zotero.org/google-docs/?2AcCPl" TargetMode="External"/><Relationship Id="rId171" Type="http://schemas.openxmlformats.org/officeDocument/2006/relationships/hyperlink" Target="https://www.zotero.org/google-docs/?MwZHWh" TargetMode="External"/><Relationship Id="rId292" Type="http://schemas.openxmlformats.org/officeDocument/2006/relationships/hyperlink" Target="https://www.zotero.org/google-docs/?2AcCPl" TargetMode="External"/><Relationship Id="rId170" Type="http://schemas.openxmlformats.org/officeDocument/2006/relationships/hyperlink" Target="https://www.zotero.org/google-docs/?MwZHWh" TargetMode="External"/><Relationship Id="rId291" Type="http://schemas.openxmlformats.org/officeDocument/2006/relationships/hyperlink" Target="https://www.zotero.org/google-docs/?2AcCPl" TargetMode="External"/><Relationship Id="rId290" Type="http://schemas.openxmlformats.org/officeDocument/2006/relationships/hyperlink" Target="https://www.zotero.org/google-docs/?2AcCPl" TargetMode="External"/><Relationship Id="rId165" Type="http://schemas.openxmlformats.org/officeDocument/2006/relationships/hyperlink" Target="https://www.zotero.org/google-docs/?umDlhN" TargetMode="External"/><Relationship Id="rId286" Type="http://schemas.openxmlformats.org/officeDocument/2006/relationships/hyperlink" Target="https://www.zotero.org/google-docs/?2AcCPl" TargetMode="External"/><Relationship Id="rId164" Type="http://schemas.openxmlformats.org/officeDocument/2006/relationships/hyperlink" Target="https://www.zotero.org/google-docs/?RHwj8b" TargetMode="External"/><Relationship Id="rId285" Type="http://schemas.openxmlformats.org/officeDocument/2006/relationships/hyperlink" Target="https://www.zotero.org/google-docs/?2AcCPl" TargetMode="External"/><Relationship Id="rId163" Type="http://schemas.openxmlformats.org/officeDocument/2006/relationships/hyperlink" Target="https://www.zotero.org/google-docs/?RHwj8b" TargetMode="External"/><Relationship Id="rId284" Type="http://schemas.openxmlformats.org/officeDocument/2006/relationships/hyperlink" Target="https://www.zotero.org/google-docs/?2AcCPl" TargetMode="External"/><Relationship Id="rId162" Type="http://schemas.openxmlformats.org/officeDocument/2006/relationships/hyperlink" Target="https://www.zotero.org/google-docs/?RHwj8b" TargetMode="External"/><Relationship Id="rId283" Type="http://schemas.openxmlformats.org/officeDocument/2006/relationships/hyperlink" Target="https://www.zotero.org/google-docs/?2AcCPl" TargetMode="External"/><Relationship Id="rId169" Type="http://schemas.openxmlformats.org/officeDocument/2006/relationships/hyperlink" Target="https://www.zotero.org/google-docs/?umDlhN" TargetMode="External"/><Relationship Id="rId168" Type="http://schemas.openxmlformats.org/officeDocument/2006/relationships/hyperlink" Target="https://www.zotero.org/google-docs/?umDlhN" TargetMode="External"/><Relationship Id="rId289" Type="http://schemas.openxmlformats.org/officeDocument/2006/relationships/hyperlink" Target="https://www.zotero.org/google-docs/?2AcCPl" TargetMode="External"/><Relationship Id="rId167" Type="http://schemas.openxmlformats.org/officeDocument/2006/relationships/hyperlink" Target="https://www.zotero.org/google-docs/?umDlhN" TargetMode="External"/><Relationship Id="rId288" Type="http://schemas.openxmlformats.org/officeDocument/2006/relationships/hyperlink" Target="https://www.zotero.org/google-docs/?2AcCPl" TargetMode="External"/><Relationship Id="rId166" Type="http://schemas.openxmlformats.org/officeDocument/2006/relationships/hyperlink" Target="https://www.zotero.org/google-docs/?umDlhN" TargetMode="External"/><Relationship Id="rId287" Type="http://schemas.openxmlformats.org/officeDocument/2006/relationships/hyperlink" Target="https://www.zotero.org/google-docs/?2AcCPl" TargetMode="External"/><Relationship Id="rId161" Type="http://schemas.openxmlformats.org/officeDocument/2006/relationships/hyperlink" Target="https://www.zotero.org/google-docs/?IXHrXx" TargetMode="External"/><Relationship Id="rId282" Type="http://schemas.openxmlformats.org/officeDocument/2006/relationships/hyperlink" Target="https://www.zotero.org/google-docs/?2AcCPl" TargetMode="External"/><Relationship Id="rId160" Type="http://schemas.openxmlformats.org/officeDocument/2006/relationships/hyperlink" Target="https://www.zotero.org/google-docs/?IXHrXx" TargetMode="External"/><Relationship Id="rId281" Type="http://schemas.openxmlformats.org/officeDocument/2006/relationships/hyperlink" Target="https://www.zotero.org/google-docs/?2AcCPl" TargetMode="External"/><Relationship Id="rId280" Type="http://schemas.openxmlformats.org/officeDocument/2006/relationships/hyperlink" Target="https://www.zotero.org/google-docs/?2AcCPl" TargetMode="External"/><Relationship Id="rId159" Type="http://schemas.openxmlformats.org/officeDocument/2006/relationships/hyperlink" Target="https://www.zotero.org/google-docs/?IXHrXx" TargetMode="External"/><Relationship Id="rId154" Type="http://schemas.openxmlformats.org/officeDocument/2006/relationships/hyperlink" Target="https://www.zotero.org/google-docs/?VOLTuS" TargetMode="External"/><Relationship Id="rId275" Type="http://schemas.openxmlformats.org/officeDocument/2006/relationships/hyperlink" Target="https://www.zotero.org/google-docs/?2AcCPl" TargetMode="External"/><Relationship Id="rId396" Type="http://schemas.openxmlformats.org/officeDocument/2006/relationships/hyperlink" Target="https://www.zotero.org/google-docs/?2AcCPl" TargetMode="External"/><Relationship Id="rId153" Type="http://schemas.openxmlformats.org/officeDocument/2006/relationships/hyperlink" Target="https://www.zotero.org/google-docs/?VOLTuS" TargetMode="External"/><Relationship Id="rId274" Type="http://schemas.openxmlformats.org/officeDocument/2006/relationships/hyperlink" Target="https://www.zotero.org/google-docs/?2AcCPl" TargetMode="External"/><Relationship Id="rId395" Type="http://schemas.openxmlformats.org/officeDocument/2006/relationships/hyperlink" Target="https://www.zotero.org/google-docs/?2AcCPl" TargetMode="External"/><Relationship Id="rId152" Type="http://schemas.openxmlformats.org/officeDocument/2006/relationships/hyperlink" Target="https://www.zotero.org/google-docs/?VOLTuS" TargetMode="External"/><Relationship Id="rId273" Type="http://schemas.openxmlformats.org/officeDocument/2006/relationships/hyperlink" Target="https://www.zotero.org/google-docs/?2AcCPl" TargetMode="External"/><Relationship Id="rId394" Type="http://schemas.openxmlformats.org/officeDocument/2006/relationships/hyperlink" Target="https://www.zotero.org/google-docs/?2AcCPl" TargetMode="External"/><Relationship Id="rId151" Type="http://schemas.openxmlformats.org/officeDocument/2006/relationships/hyperlink" Target="https://www.zotero.org/google-docs/?TPFPdP" TargetMode="External"/><Relationship Id="rId272" Type="http://schemas.openxmlformats.org/officeDocument/2006/relationships/hyperlink" Target="https://www.zotero.org/google-docs/?2AcCPl" TargetMode="External"/><Relationship Id="rId393" Type="http://schemas.openxmlformats.org/officeDocument/2006/relationships/hyperlink" Target="https://www.zotero.org/google-docs/?2AcCPl" TargetMode="External"/><Relationship Id="rId158" Type="http://schemas.openxmlformats.org/officeDocument/2006/relationships/hyperlink" Target="https://www.zotero.org/google-docs/?IXHrXx" TargetMode="External"/><Relationship Id="rId279" Type="http://schemas.openxmlformats.org/officeDocument/2006/relationships/hyperlink" Target="https://www.zotero.org/google-docs/?2AcCPl" TargetMode="External"/><Relationship Id="rId157" Type="http://schemas.openxmlformats.org/officeDocument/2006/relationships/hyperlink" Target="https://www.zotero.org/google-docs/?IXHrXx" TargetMode="External"/><Relationship Id="rId278" Type="http://schemas.openxmlformats.org/officeDocument/2006/relationships/hyperlink" Target="https://www.zotero.org/google-docs/?2AcCPl" TargetMode="External"/><Relationship Id="rId399" Type="http://schemas.openxmlformats.org/officeDocument/2006/relationships/hyperlink" Target="https://www.zotero.org/google-docs/?2AcCPl" TargetMode="External"/><Relationship Id="rId156" Type="http://schemas.openxmlformats.org/officeDocument/2006/relationships/hyperlink" Target="https://www.zotero.org/google-docs/?VOLTuS" TargetMode="External"/><Relationship Id="rId277" Type="http://schemas.openxmlformats.org/officeDocument/2006/relationships/hyperlink" Target="https://www.zotero.org/google-docs/?2AcCPl" TargetMode="External"/><Relationship Id="rId398" Type="http://schemas.openxmlformats.org/officeDocument/2006/relationships/hyperlink" Target="https://www.zotero.org/google-docs/?2AcCPl" TargetMode="External"/><Relationship Id="rId155" Type="http://schemas.openxmlformats.org/officeDocument/2006/relationships/hyperlink" Target="https://www.zotero.org/google-docs/?VOLTuS" TargetMode="External"/><Relationship Id="rId276" Type="http://schemas.openxmlformats.org/officeDocument/2006/relationships/hyperlink" Target="https://www.zotero.org/google-docs/?2AcCPl" TargetMode="External"/><Relationship Id="rId397" Type="http://schemas.openxmlformats.org/officeDocument/2006/relationships/hyperlink" Target="https://www.zotero.org/google-docs/?2AcCPl" TargetMode="External"/><Relationship Id="rId40" Type="http://schemas.openxmlformats.org/officeDocument/2006/relationships/hyperlink" Target="https://www.zotero.org/google-docs/?GQomp7" TargetMode="External"/><Relationship Id="rId42" Type="http://schemas.openxmlformats.org/officeDocument/2006/relationships/hyperlink" Target="https://www.zotero.org/google-docs/?H4FEF6" TargetMode="External"/><Relationship Id="rId41" Type="http://schemas.openxmlformats.org/officeDocument/2006/relationships/hyperlink" Target="https://www.zotero.org/google-docs/?GQomp7" TargetMode="External"/><Relationship Id="rId44" Type="http://schemas.openxmlformats.org/officeDocument/2006/relationships/hyperlink" Target="https://www.zotero.org/google-docs/?H4FEF6" TargetMode="External"/><Relationship Id="rId43" Type="http://schemas.openxmlformats.org/officeDocument/2006/relationships/hyperlink" Target="https://www.zotero.org/google-docs/?H4FEF6" TargetMode="External"/><Relationship Id="rId46" Type="http://schemas.openxmlformats.org/officeDocument/2006/relationships/hyperlink" Target="https://www.zotero.org/google-docs/?H4FEF6" TargetMode="External"/><Relationship Id="rId45" Type="http://schemas.openxmlformats.org/officeDocument/2006/relationships/hyperlink" Target="https://www.zotero.org/google-docs/?H4FEF6" TargetMode="External"/><Relationship Id="rId508" Type="http://schemas.openxmlformats.org/officeDocument/2006/relationships/footer" Target="footer2.xml"/><Relationship Id="rId503" Type="http://schemas.openxmlformats.org/officeDocument/2006/relationships/hyperlink" Target="https://doi.org/10.21105/joss.01686" TargetMode="External"/><Relationship Id="rId502" Type="http://schemas.openxmlformats.org/officeDocument/2006/relationships/hyperlink" Target="https://www.helsinki.fi/en/researchgroups/statistical-ecology/software/hmsc" TargetMode="External"/><Relationship Id="rId501" Type="http://schemas.openxmlformats.org/officeDocument/2006/relationships/hyperlink" Target="https://cran.r-project.org/package=ggrepel" TargetMode="External"/><Relationship Id="rId500" Type="http://schemas.openxmlformats.org/officeDocument/2006/relationships/hyperlink" Target="https://doi.org/10.32614/RJ-2018-009" TargetMode="External"/><Relationship Id="rId507" Type="http://schemas.openxmlformats.org/officeDocument/2006/relationships/footer" Target="footer1.xml"/><Relationship Id="rId506" Type="http://schemas.openxmlformats.org/officeDocument/2006/relationships/header" Target="header1.xml"/><Relationship Id="rId505" Type="http://schemas.openxmlformats.org/officeDocument/2006/relationships/header" Target="header2.xml"/><Relationship Id="rId504" Type="http://schemas.openxmlformats.org/officeDocument/2006/relationships/hyperlink" Target="https://cran.r-project.org/package=ggtext" TargetMode="External"/><Relationship Id="rId48" Type="http://schemas.openxmlformats.org/officeDocument/2006/relationships/hyperlink" Target="https://www.zotero.org/google-docs/?rihxc7" TargetMode="External"/><Relationship Id="rId47" Type="http://schemas.openxmlformats.org/officeDocument/2006/relationships/hyperlink" Target="https://www.zotero.org/google-docs/?rihxc7" TargetMode="External"/><Relationship Id="rId49" Type="http://schemas.openxmlformats.org/officeDocument/2006/relationships/hyperlink" Target="https://www.zotero.org/google-docs/?rihxc7" TargetMode="External"/><Relationship Id="rId31" Type="http://schemas.openxmlformats.org/officeDocument/2006/relationships/hyperlink" Target="https://www.zotero.org/google-docs/?CU0Ryi" TargetMode="External"/><Relationship Id="rId30" Type="http://schemas.openxmlformats.org/officeDocument/2006/relationships/hyperlink" Target="https://www.zotero.org/google-docs/?CU0Ryi" TargetMode="External"/><Relationship Id="rId33" Type="http://schemas.openxmlformats.org/officeDocument/2006/relationships/hyperlink" Target="https://www.zotero.org/google-docs/?CU0Ryi" TargetMode="External"/><Relationship Id="rId32" Type="http://schemas.openxmlformats.org/officeDocument/2006/relationships/hyperlink" Target="https://www.zotero.org/google-docs/?CU0Ryi" TargetMode="External"/><Relationship Id="rId35" Type="http://schemas.openxmlformats.org/officeDocument/2006/relationships/hyperlink" Target="https://www.zotero.org/google-docs/?2BhTTL" TargetMode="External"/><Relationship Id="rId34" Type="http://schemas.openxmlformats.org/officeDocument/2006/relationships/hyperlink" Target="https://www.zotero.org/google-docs/?2BhTTL" TargetMode="External"/><Relationship Id="rId37" Type="http://schemas.openxmlformats.org/officeDocument/2006/relationships/hyperlink" Target="https://www.zotero.org/google-docs/?2BhTTL" TargetMode="External"/><Relationship Id="rId36" Type="http://schemas.openxmlformats.org/officeDocument/2006/relationships/hyperlink" Target="https://www.zotero.org/google-docs/?2BhTTL" TargetMode="External"/><Relationship Id="rId39" Type="http://schemas.openxmlformats.org/officeDocument/2006/relationships/hyperlink" Target="https://www.zotero.org/google-docs/?GQomp7" TargetMode="External"/><Relationship Id="rId38" Type="http://schemas.openxmlformats.org/officeDocument/2006/relationships/hyperlink" Target="https://www.zotero.org/google-docs/?2BhTTL" TargetMode="External"/><Relationship Id="rId20" Type="http://schemas.openxmlformats.org/officeDocument/2006/relationships/hyperlink" Target="https://www.zotero.org/google-docs/?US6JNB" TargetMode="External"/><Relationship Id="rId22" Type="http://schemas.openxmlformats.org/officeDocument/2006/relationships/hyperlink" Target="https://www.zotero.org/google-docs/?US6JNB" TargetMode="External"/><Relationship Id="rId21" Type="http://schemas.openxmlformats.org/officeDocument/2006/relationships/hyperlink" Target="https://www.zotero.org/google-docs/?US6JNB" TargetMode="External"/><Relationship Id="rId24" Type="http://schemas.openxmlformats.org/officeDocument/2006/relationships/hyperlink" Target="https://www.zotero.org/google-docs/?TAw3m4" TargetMode="External"/><Relationship Id="rId23" Type="http://schemas.openxmlformats.org/officeDocument/2006/relationships/hyperlink" Target="https://www.zotero.org/google-docs/?TAw3m4" TargetMode="External"/><Relationship Id="rId409" Type="http://schemas.openxmlformats.org/officeDocument/2006/relationships/hyperlink" Target="https://www.zotero.org/google-docs/?2AcCPl" TargetMode="External"/><Relationship Id="rId404" Type="http://schemas.openxmlformats.org/officeDocument/2006/relationships/hyperlink" Target="https://www.zotero.org/google-docs/?2AcCPl" TargetMode="External"/><Relationship Id="rId403" Type="http://schemas.openxmlformats.org/officeDocument/2006/relationships/hyperlink" Target="https://www.zotero.org/google-docs/?2AcCPl" TargetMode="External"/><Relationship Id="rId402" Type="http://schemas.openxmlformats.org/officeDocument/2006/relationships/hyperlink" Target="https://www.zotero.org/google-docs/?2AcCPl" TargetMode="External"/><Relationship Id="rId401" Type="http://schemas.openxmlformats.org/officeDocument/2006/relationships/hyperlink" Target="https://www.zotero.org/google-docs/?2AcCPl" TargetMode="External"/><Relationship Id="rId408" Type="http://schemas.openxmlformats.org/officeDocument/2006/relationships/hyperlink" Target="https://www.zotero.org/google-docs/?2AcCPl" TargetMode="External"/><Relationship Id="rId407" Type="http://schemas.openxmlformats.org/officeDocument/2006/relationships/hyperlink" Target="https://www.zotero.org/google-docs/?2AcCPl" TargetMode="External"/><Relationship Id="rId406" Type="http://schemas.openxmlformats.org/officeDocument/2006/relationships/hyperlink" Target="https://www.zotero.org/google-docs/?2AcCPl" TargetMode="External"/><Relationship Id="rId405" Type="http://schemas.openxmlformats.org/officeDocument/2006/relationships/hyperlink" Target="https://www.zotero.org/google-docs/?2AcCPl" TargetMode="External"/><Relationship Id="rId26" Type="http://schemas.openxmlformats.org/officeDocument/2006/relationships/hyperlink" Target="https://www.zotero.org/google-docs/?awxGoD" TargetMode="External"/><Relationship Id="rId25" Type="http://schemas.openxmlformats.org/officeDocument/2006/relationships/hyperlink" Target="https://www.zotero.org/google-docs/?TAw3m4" TargetMode="External"/><Relationship Id="rId28" Type="http://schemas.openxmlformats.org/officeDocument/2006/relationships/hyperlink" Target="https://www.zotero.org/google-docs/?awxGoD" TargetMode="External"/><Relationship Id="rId27" Type="http://schemas.openxmlformats.org/officeDocument/2006/relationships/hyperlink" Target="https://www.zotero.org/google-docs/?awxGoD" TargetMode="External"/><Relationship Id="rId400" Type="http://schemas.openxmlformats.org/officeDocument/2006/relationships/hyperlink" Target="https://www.zotero.org/google-docs/?2AcCPl" TargetMode="External"/><Relationship Id="rId29" Type="http://schemas.openxmlformats.org/officeDocument/2006/relationships/hyperlink" Target="https://www.zotero.org/google-docs/?CU0Ryi" TargetMode="External"/><Relationship Id="rId11" Type="http://schemas.openxmlformats.org/officeDocument/2006/relationships/hyperlink" Target="https://www.zotero.org/google-docs/?GsMHGg" TargetMode="External"/><Relationship Id="rId10" Type="http://schemas.openxmlformats.org/officeDocument/2006/relationships/hyperlink" Target="https://www.zotero.org/google-docs/?GsMHGg" TargetMode="External"/><Relationship Id="rId13" Type="http://schemas.openxmlformats.org/officeDocument/2006/relationships/hyperlink" Target="https://www.zotero.org/google-docs/?GsMHGg" TargetMode="External"/><Relationship Id="rId12" Type="http://schemas.openxmlformats.org/officeDocument/2006/relationships/hyperlink" Target="https://www.zotero.org/google-docs/?GsMHGg" TargetMode="External"/><Relationship Id="rId15" Type="http://schemas.openxmlformats.org/officeDocument/2006/relationships/hyperlink" Target="https://www.zotero.org/google-docs/?q3d3de" TargetMode="External"/><Relationship Id="rId14" Type="http://schemas.openxmlformats.org/officeDocument/2006/relationships/hyperlink" Target="https://www.zotero.org/google-docs/?GsMHGg" TargetMode="External"/><Relationship Id="rId17" Type="http://schemas.openxmlformats.org/officeDocument/2006/relationships/hyperlink" Target="https://www.zotero.org/google-docs/?q3d3de" TargetMode="External"/><Relationship Id="rId16" Type="http://schemas.openxmlformats.org/officeDocument/2006/relationships/hyperlink" Target="https://www.zotero.org/google-docs/?q3d3de" TargetMode="External"/><Relationship Id="rId19" Type="http://schemas.openxmlformats.org/officeDocument/2006/relationships/hyperlink" Target="https://www.zotero.org/google-docs/?US6JNB" TargetMode="External"/><Relationship Id="rId18" Type="http://schemas.openxmlformats.org/officeDocument/2006/relationships/hyperlink" Target="https://www.zotero.org/google-docs/?US6JNB" TargetMode="External"/><Relationship Id="rId84" Type="http://schemas.openxmlformats.org/officeDocument/2006/relationships/hyperlink" Target="https://www.zotero.org/google-docs/?vYQpgB" TargetMode="External"/><Relationship Id="rId83" Type="http://schemas.openxmlformats.org/officeDocument/2006/relationships/hyperlink" Target="https://www.zotero.org/google-docs/?vYQpgB" TargetMode="External"/><Relationship Id="rId86" Type="http://schemas.openxmlformats.org/officeDocument/2006/relationships/hyperlink" Target="https://www.zotero.org/google-docs/?xif6zC" TargetMode="External"/><Relationship Id="rId85" Type="http://schemas.openxmlformats.org/officeDocument/2006/relationships/hyperlink" Target="https://www.zotero.org/google-docs/?xif6zC" TargetMode="External"/><Relationship Id="rId88" Type="http://schemas.openxmlformats.org/officeDocument/2006/relationships/hyperlink" Target="https://www.zotero.org/google-docs/?xif6zC" TargetMode="External"/><Relationship Id="rId87" Type="http://schemas.openxmlformats.org/officeDocument/2006/relationships/hyperlink" Target="https://www.zotero.org/google-docs/?xif6zC" TargetMode="External"/><Relationship Id="rId89" Type="http://schemas.openxmlformats.org/officeDocument/2006/relationships/hyperlink" Target="https://www.zotero.org/google-docs/?xif6zC" TargetMode="External"/><Relationship Id="rId80" Type="http://schemas.openxmlformats.org/officeDocument/2006/relationships/hyperlink" Target="https://www.zotero.org/google-docs/?vYQpgB" TargetMode="External"/><Relationship Id="rId82" Type="http://schemas.openxmlformats.org/officeDocument/2006/relationships/hyperlink" Target="https://www.zotero.org/google-docs/?vYQpgB" TargetMode="External"/><Relationship Id="rId81" Type="http://schemas.openxmlformats.org/officeDocument/2006/relationships/hyperlink" Target="https://www.zotero.org/google-docs/?vYQpgB" TargetMode="External"/><Relationship Id="rId73" Type="http://schemas.openxmlformats.org/officeDocument/2006/relationships/hyperlink" Target="https://www.zotero.org/google-docs/?Jkm15S" TargetMode="External"/><Relationship Id="rId72" Type="http://schemas.openxmlformats.org/officeDocument/2006/relationships/hyperlink" Target="https://www.zotero.org/google-docs/?Jkm15S" TargetMode="External"/><Relationship Id="rId75" Type="http://schemas.openxmlformats.org/officeDocument/2006/relationships/hyperlink" Target="https://www.zotero.org/google-docs/?Jkm15S" TargetMode="External"/><Relationship Id="rId74" Type="http://schemas.openxmlformats.org/officeDocument/2006/relationships/hyperlink" Target="https://www.zotero.org/google-docs/?Jkm15S" TargetMode="External"/><Relationship Id="rId77" Type="http://schemas.openxmlformats.org/officeDocument/2006/relationships/hyperlink" Target="https://www.zotero.org/google-docs/?5p90uO" TargetMode="External"/><Relationship Id="rId76" Type="http://schemas.openxmlformats.org/officeDocument/2006/relationships/hyperlink" Target="https://www.zotero.org/google-docs/?Jkm15S" TargetMode="External"/><Relationship Id="rId79" Type="http://schemas.openxmlformats.org/officeDocument/2006/relationships/hyperlink" Target="https://www.zotero.org/google-docs/?5p90uO" TargetMode="External"/><Relationship Id="rId78" Type="http://schemas.openxmlformats.org/officeDocument/2006/relationships/hyperlink" Target="https://www.zotero.org/google-docs/?5p90uO" TargetMode="External"/><Relationship Id="rId71" Type="http://schemas.openxmlformats.org/officeDocument/2006/relationships/hyperlink" Target="https://www.zotero.org/google-docs/?jYqpPr" TargetMode="External"/><Relationship Id="rId70" Type="http://schemas.openxmlformats.org/officeDocument/2006/relationships/hyperlink" Target="https://www.zotero.org/google-docs/?jYqpPr" TargetMode="External"/><Relationship Id="rId62" Type="http://schemas.openxmlformats.org/officeDocument/2006/relationships/hyperlink" Target="https://www.zotero.org/google-docs/?1UnFFl" TargetMode="External"/><Relationship Id="rId61" Type="http://schemas.openxmlformats.org/officeDocument/2006/relationships/hyperlink" Target="https://www.zotero.org/google-docs/?1UnFFl" TargetMode="External"/><Relationship Id="rId64" Type="http://schemas.openxmlformats.org/officeDocument/2006/relationships/hyperlink" Target="https://www.zotero.org/google-docs/?1UnFFl" TargetMode="External"/><Relationship Id="rId63" Type="http://schemas.openxmlformats.org/officeDocument/2006/relationships/hyperlink" Target="https://www.zotero.org/google-docs/?1UnFFl" TargetMode="External"/><Relationship Id="rId66" Type="http://schemas.openxmlformats.org/officeDocument/2006/relationships/hyperlink" Target="https://www.zotero.org/google-docs/?fodiNK" TargetMode="External"/><Relationship Id="rId65" Type="http://schemas.openxmlformats.org/officeDocument/2006/relationships/hyperlink" Target="https://www.zotero.org/google-docs/?0IiNe5" TargetMode="External"/><Relationship Id="rId68" Type="http://schemas.openxmlformats.org/officeDocument/2006/relationships/hyperlink" Target="https://www.zotero.org/google-docs/?fodiNK" TargetMode="External"/><Relationship Id="rId67" Type="http://schemas.openxmlformats.org/officeDocument/2006/relationships/hyperlink" Target="https://www.zotero.org/google-docs/?fodiNK" TargetMode="External"/><Relationship Id="rId60" Type="http://schemas.openxmlformats.org/officeDocument/2006/relationships/hyperlink" Target="https://www.zotero.org/google-docs/?1UnFFl" TargetMode="External"/><Relationship Id="rId69" Type="http://schemas.openxmlformats.org/officeDocument/2006/relationships/hyperlink" Target="https://www.zotero.org/google-docs/?jYqpPr" TargetMode="External"/><Relationship Id="rId51" Type="http://schemas.openxmlformats.org/officeDocument/2006/relationships/hyperlink" Target="https://www.zotero.org/google-docs/?rihxc7" TargetMode="External"/><Relationship Id="rId50" Type="http://schemas.openxmlformats.org/officeDocument/2006/relationships/hyperlink" Target="https://www.zotero.org/google-docs/?rihxc7" TargetMode="External"/><Relationship Id="rId53" Type="http://schemas.openxmlformats.org/officeDocument/2006/relationships/hyperlink" Target="https://www.zotero.org/google-docs/?f0WSHr" TargetMode="External"/><Relationship Id="rId52" Type="http://schemas.openxmlformats.org/officeDocument/2006/relationships/hyperlink" Target="https://www.zotero.org/google-docs/?f0WSHr" TargetMode="External"/><Relationship Id="rId55" Type="http://schemas.openxmlformats.org/officeDocument/2006/relationships/hyperlink" Target="https://www.zotero.org/google-docs/?5qjO1E" TargetMode="External"/><Relationship Id="rId54" Type="http://schemas.openxmlformats.org/officeDocument/2006/relationships/hyperlink" Target="https://www.zotero.org/google-docs/?f0WSHr" TargetMode="External"/><Relationship Id="rId57" Type="http://schemas.openxmlformats.org/officeDocument/2006/relationships/hyperlink" Target="https://www.zotero.org/google-docs/?5qjO1E" TargetMode="External"/><Relationship Id="rId56" Type="http://schemas.openxmlformats.org/officeDocument/2006/relationships/hyperlink" Target="https://www.zotero.org/google-docs/?5qjO1E" TargetMode="External"/><Relationship Id="rId59" Type="http://schemas.openxmlformats.org/officeDocument/2006/relationships/hyperlink" Target="https://www.zotero.org/google-docs/?5qjO1E" TargetMode="External"/><Relationship Id="rId58" Type="http://schemas.openxmlformats.org/officeDocument/2006/relationships/hyperlink" Target="https://www.zotero.org/google-docs/?5qjO1E" TargetMode="External"/><Relationship Id="rId107" Type="http://schemas.openxmlformats.org/officeDocument/2006/relationships/hyperlink" Target="https://www.zotero.org/google-docs/?PnDLWJ" TargetMode="External"/><Relationship Id="rId228" Type="http://schemas.openxmlformats.org/officeDocument/2006/relationships/hyperlink" Target="https://www.zotero.org/google-docs/?4FDWGl" TargetMode="External"/><Relationship Id="rId349" Type="http://schemas.openxmlformats.org/officeDocument/2006/relationships/hyperlink" Target="https://www.zotero.org/google-docs/?2AcCPl" TargetMode="External"/><Relationship Id="rId106" Type="http://schemas.openxmlformats.org/officeDocument/2006/relationships/hyperlink" Target="https://www.zotero.org/google-docs/?PnDLWJ" TargetMode="External"/><Relationship Id="rId227" Type="http://schemas.openxmlformats.org/officeDocument/2006/relationships/hyperlink" Target="https://www.zotero.org/google-docs/?E3NiA8" TargetMode="External"/><Relationship Id="rId348" Type="http://schemas.openxmlformats.org/officeDocument/2006/relationships/hyperlink" Target="https://www.zotero.org/google-docs/?2AcCPl" TargetMode="External"/><Relationship Id="rId469" Type="http://schemas.openxmlformats.org/officeDocument/2006/relationships/hyperlink" Target="https://www.zotero.org/google-docs/?2AcCPl" TargetMode="External"/><Relationship Id="rId105" Type="http://schemas.openxmlformats.org/officeDocument/2006/relationships/hyperlink" Target="https://www.zotero.org/google-docs/?dyYWZr" TargetMode="External"/><Relationship Id="rId226" Type="http://schemas.openxmlformats.org/officeDocument/2006/relationships/hyperlink" Target="https://www.zotero.org/google-docs/?E3NiA8" TargetMode="External"/><Relationship Id="rId347" Type="http://schemas.openxmlformats.org/officeDocument/2006/relationships/hyperlink" Target="https://www.zotero.org/google-docs/?2AcCPl" TargetMode="External"/><Relationship Id="rId468" Type="http://schemas.openxmlformats.org/officeDocument/2006/relationships/hyperlink" Target="https://www.zotero.org/google-docs/?2AcCPl" TargetMode="External"/><Relationship Id="rId104" Type="http://schemas.openxmlformats.org/officeDocument/2006/relationships/hyperlink" Target="https://www.zotero.org/google-docs/?dyYWZr" TargetMode="External"/><Relationship Id="rId225" Type="http://schemas.openxmlformats.org/officeDocument/2006/relationships/hyperlink" Target="https://www.zotero.org/google-docs/?E3NiA8" TargetMode="External"/><Relationship Id="rId346" Type="http://schemas.openxmlformats.org/officeDocument/2006/relationships/hyperlink" Target="https://www.zotero.org/google-docs/?2AcCPl" TargetMode="External"/><Relationship Id="rId467" Type="http://schemas.openxmlformats.org/officeDocument/2006/relationships/hyperlink" Target="https://www.zotero.org/google-docs/?2AcCPl" TargetMode="External"/><Relationship Id="rId109" Type="http://schemas.openxmlformats.org/officeDocument/2006/relationships/hyperlink" Target="https://www.zotero.org/google-docs/?PnDLWJ" TargetMode="External"/><Relationship Id="rId108" Type="http://schemas.openxmlformats.org/officeDocument/2006/relationships/hyperlink" Target="https://www.zotero.org/google-docs/?PnDLWJ" TargetMode="External"/><Relationship Id="rId229" Type="http://schemas.openxmlformats.org/officeDocument/2006/relationships/hyperlink" Target="https://www.zotero.org/google-docs/?4FDWGl" TargetMode="External"/><Relationship Id="rId220" Type="http://schemas.openxmlformats.org/officeDocument/2006/relationships/hyperlink" Target="https://www.zotero.org/google-docs/?5Evizl" TargetMode="External"/><Relationship Id="rId341" Type="http://schemas.openxmlformats.org/officeDocument/2006/relationships/hyperlink" Target="https://www.zotero.org/google-docs/?2AcCPl" TargetMode="External"/><Relationship Id="rId462" Type="http://schemas.openxmlformats.org/officeDocument/2006/relationships/hyperlink" Target="https://www.zotero.org/google-docs/?2AcCPl" TargetMode="External"/><Relationship Id="rId340" Type="http://schemas.openxmlformats.org/officeDocument/2006/relationships/hyperlink" Target="https://www.zotero.org/google-docs/?2AcCPl" TargetMode="External"/><Relationship Id="rId461" Type="http://schemas.openxmlformats.org/officeDocument/2006/relationships/hyperlink" Target="https://www.zotero.org/google-docs/?2AcCPl" TargetMode="External"/><Relationship Id="rId460" Type="http://schemas.openxmlformats.org/officeDocument/2006/relationships/hyperlink" Target="https://www.zotero.org/google-docs/?2AcCPl" TargetMode="External"/><Relationship Id="rId103" Type="http://schemas.openxmlformats.org/officeDocument/2006/relationships/hyperlink" Target="https://www.zotero.org/google-docs/?dyYWZr" TargetMode="External"/><Relationship Id="rId224" Type="http://schemas.openxmlformats.org/officeDocument/2006/relationships/hyperlink" Target="https://www.zotero.org/google-docs/?5Evizl" TargetMode="External"/><Relationship Id="rId345" Type="http://schemas.openxmlformats.org/officeDocument/2006/relationships/hyperlink" Target="https://www.zotero.org/google-docs/?2AcCPl" TargetMode="External"/><Relationship Id="rId466" Type="http://schemas.openxmlformats.org/officeDocument/2006/relationships/hyperlink" Target="https://www.zotero.org/google-docs/?2AcCPl" TargetMode="External"/><Relationship Id="rId102" Type="http://schemas.openxmlformats.org/officeDocument/2006/relationships/hyperlink" Target="https://www.zotero.org/google-docs/?dyYWZr" TargetMode="External"/><Relationship Id="rId223" Type="http://schemas.openxmlformats.org/officeDocument/2006/relationships/hyperlink" Target="https://www.zotero.org/google-docs/?5Evizl" TargetMode="External"/><Relationship Id="rId344" Type="http://schemas.openxmlformats.org/officeDocument/2006/relationships/hyperlink" Target="https://www.zotero.org/google-docs/?2AcCPl" TargetMode="External"/><Relationship Id="rId465" Type="http://schemas.openxmlformats.org/officeDocument/2006/relationships/hyperlink" Target="https://www.zotero.org/google-docs/?2AcCPl" TargetMode="External"/><Relationship Id="rId101" Type="http://schemas.openxmlformats.org/officeDocument/2006/relationships/hyperlink" Target="https://www.zotero.org/google-docs/?dyYWZr" TargetMode="External"/><Relationship Id="rId222" Type="http://schemas.openxmlformats.org/officeDocument/2006/relationships/hyperlink" Target="https://www.zotero.org/google-docs/?5Evizl" TargetMode="External"/><Relationship Id="rId343" Type="http://schemas.openxmlformats.org/officeDocument/2006/relationships/hyperlink" Target="https://www.zotero.org/google-docs/?2AcCPl" TargetMode="External"/><Relationship Id="rId464" Type="http://schemas.openxmlformats.org/officeDocument/2006/relationships/hyperlink" Target="https://www.zotero.org/google-docs/?2AcCPl" TargetMode="External"/><Relationship Id="rId100" Type="http://schemas.openxmlformats.org/officeDocument/2006/relationships/hyperlink" Target="https://www.zotero.org/google-docs/?dyYWZr" TargetMode="External"/><Relationship Id="rId221" Type="http://schemas.openxmlformats.org/officeDocument/2006/relationships/hyperlink" Target="https://www.zotero.org/google-docs/?5Evizl" TargetMode="External"/><Relationship Id="rId342" Type="http://schemas.openxmlformats.org/officeDocument/2006/relationships/hyperlink" Target="https://www.zotero.org/google-docs/?2AcCPl" TargetMode="External"/><Relationship Id="rId463" Type="http://schemas.openxmlformats.org/officeDocument/2006/relationships/hyperlink" Target="https://www.zotero.org/google-docs/?2AcCPl" TargetMode="External"/><Relationship Id="rId217" Type="http://schemas.openxmlformats.org/officeDocument/2006/relationships/hyperlink" Target="https://www.zotero.org/google-docs/?zkwyLW" TargetMode="External"/><Relationship Id="rId338" Type="http://schemas.openxmlformats.org/officeDocument/2006/relationships/hyperlink" Target="https://www.zotero.org/google-docs/?2AcCPl" TargetMode="External"/><Relationship Id="rId459" Type="http://schemas.openxmlformats.org/officeDocument/2006/relationships/hyperlink" Target="https://www.zotero.org/google-docs/?2AcCPl" TargetMode="External"/><Relationship Id="rId216" Type="http://schemas.openxmlformats.org/officeDocument/2006/relationships/hyperlink" Target="https://www.zotero.org/google-docs/?DEtNKb" TargetMode="External"/><Relationship Id="rId337" Type="http://schemas.openxmlformats.org/officeDocument/2006/relationships/hyperlink" Target="https://www.zotero.org/google-docs/?2AcCPl" TargetMode="External"/><Relationship Id="rId458" Type="http://schemas.openxmlformats.org/officeDocument/2006/relationships/hyperlink" Target="https://www.zotero.org/google-docs/?2AcCPl" TargetMode="External"/><Relationship Id="rId215" Type="http://schemas.openxmlformats.org/officeDocument/2006/relationships/hyperlink" Target="https://www.zotero.org/google-docs/?DEtNKb" TargetMode="External"/><Relationship Id="rId336" Type="http://schemas.openxmlformats.org/officeDocument/2006/relationships/hyperlink" Target="https://www.zotero.org/google-docs/?2AcCPl" TargetMode="External"/><Relationship Id="rId457" Type="http://schemas.openxmlformats.org/officeDocument/2006/relationships/hyperlink" Target="https://www.zotero.org/google-docs/?2AcCPl" TargetMode="External"/><Relationship Id="rId214" Type="http://schemas.openxmlformats.org/officeDocument/2006/relationships/hyperlink" Target="https://www.zotero.org/google-docs/?DEtNKb" TargetMode="External"/><Relationship Id="rId335" Type="http://schemas.openxmlformats.org/officeDocument/2006/relationships/hyperlink" Target="https://www.zotero.org/google-docs/?2AcCPl" TargetMode="External"/><Relationship Id="rId456" Type="http://schemas.openxmlformats.org/officeDocument/2006/relationships/hyperlink" Target="https://www.zotero.org/google-docs/?2AcCPl" TargetMode="External"/><Relationship Id="rId219" Type="http://schemas.openxmlformats.org/officeDocument/2006/relationships/hyperlink" Target="https://www.zotero.org/google-docs/?zkwyLW" TargetMode="External"/><Relationship Id="rId218" Type="http://schemas.openxmlformats.org/officeDocument/2006/relationships/hyperlink" Target="https://www.zotero.org/google-docs/?zkwyLW" TargetMode="External"/><Relationship Id="rId339" Type="http://schemas.openxmlformats.org/officeDocument/2006/relationships/hyperlink" Target="https://www.zotero.org/google-docs/?2AcCPl" TargetMode="External"/><Relationship Id="rId330" Type="http://schemas.openxmlformats.org/officeDocument/2006/relationships/hyperlink" Target="https://www.zotero.org/google-docs/?2AcCPl" TargetMode="External"/><Relationship Id="rId451" Type="http://schemas.openxmlformats.org/officeDocument/2006/relationships/hyperlink" Target="https://www.zotero.org/google-docs/?2AcCPl" TargetMode="External"/><Relationship Id="rId450" Type="http://schemas.openxmlformats.org/officeDocument/2006/relationships/hyperlink" Target="https://www.zotero.org/google-docs/?2AcCPl" TargetMode="External"/><Relationship Id="rId213" Type="http://schemas.openxmlformats.org/officeDocument/2006/relationships/hyperlink" Target="https://www.zotero.org/google-docs/?fVjeeg" TargetMode="External"/><Relationship Id="rId334" Type="http://schemas.openxmlformats.org/officeDocument/2006/relationships/hyperlink" Target="https://www.zotero.org/google-docs/?2AcCPl" TargetMode="External"/><Relationship Id="rId455" Type="http://schemas.openxmlformats.org/officeDocument/2006/relationships/hyperlink" Target="https://www.zotero.org/google-docs/?2AcCPl" TargetMode="External"/><Relationship Id="rId212" Type="http://schemas.openxmlformats.org/officeDocument/2006/relationships/hyperlink" Target="https://www.zotero.org/google-docs/?nVB4ty" TargetMode="External"/><Relationship Id="rId333" Type="http://schemas.openxmlformats.org/officeDocument/2006/relationships/hyperlink" Target="https://www.zotero.org/google-docs/?2AcCPl" TargetMode="External"/><Relationship Id="rId454" Type="http://schemas.openxmlformats.org/officeDocument/2006/relationships/hyperlink" Target="https://www.zotero.org/google-docs/?2AcCPl" TargetMode="External"/><Relationship Id="rId211" Type="http://schemas.openxmlformats.org/officeDocument/2006/relationships/hyperlink" Target="https://www.zotero.org/google-docs/?nVB4ty" TargetMode="External"/><Relationship Id="rId332" Type="http://schemas.openxmlformats.org/officeDocument/2006/relationships/hyperlink" Target="https://www.zotero.org/google-docs/?2AcCPl" TargetMode="External"/><Relationship Id="rId453" Type="http://schemas.openxmlformats.org/officeDocument/2006/relationships/hyperlink" Target="https://www.zotero.org/google-docs/?2AcCPl" TargetMode="External"/><Relationship Id="rId210" Type="http://schemas.openxmlformats.org/officeDocument/2006/relationships/hyperlink" Target="https://www.zotero.org/google-docs/?nVB4ty" TargetMode="External"/><Relationship Id="rId331" Type="http://schemas.openxmlformats.org/officeDocument/2006/relationships/hyperlink" Target="https://www.zotero.org/google-docs/?2AcCPl" TargetMode="External"/><Relationship Id="rId452" Type="http://schemas.openxmlformats.org/officeDocument/2006/relationships/hyperlink" Target="https://www.zotero.org/google-docs/?2AcCPl" TargetMode="External"/><Relationship Id="rId370" Type="http://schemas.openxmlformats.org/officeDocument/2006/relationships/hyperlink" Target="https://www.zotero.org/google-docs/?2AcCPl" TargetMode="External"/><Relationship Id="rId491" Type="http://schemas.openxmlformats.org/officeDocument/2006/relationships/hyperlink" Target="https://cran.r-project.org/package=vroom" TargetMode="External"/><Relationship Id="rId490" Type="http://schemas.openxmlformats.org/officeDocument/2006/relationships/hyperlink" Target="https://www.jstatsoft.org/v40/i03/" TargetMode="External"/><Relationship Id="rId129" Type="http://schemas.openxmlformats.org/officeDocument/2006/relationships/hyperlink" Target="https://www.zotero.org/google-docs/?ysHteK" TargetMode="External"/><Relationship Id="rId128" Type="http://schemas.openxmlformats.org/officeDocument/2006/relationships/hyperlink" Target="https://www.zotero.org/google-docs/?ysHteK" TargetMode="External"/><Relationship Id="rId249" Type="http://schemas.openxmlformats.org/officeDocument/2006/relationships/hyperlink" Target="https://www.zotero.org/google-docs/?2AcCPl" TargetMode="External"/><Relationship Id="rId127" Type="http://schemas.openxmlformats.org/officeDocument/2006/relationships/hyperlink" Target="https://www.zotero.org/google-docs/?ysHteK" TargetMode="External"/><Relationship Id="rId248" Type="http://schemas.openxmlformats.org/officeDocument/2006/relationships/hyperlink" Target="https://www.zotero.org/google-docs/?2AcCPl" TargetMode="External"/><Relationship Id="rId369" Type="http://schemas.openxmlformats.org/officeDocument/2006/relationships/hyperlink" Target="https://www.zotero.org/google-docs/?2AcCPl" TargetMode="External"/><Relationship Id="rId126" Type="http://schemas.openxmlformats.org/officeDocument/2006/relationships/hyperlink" Target="https://www.zotero.org/google-docs/?U7fBh5" TargetMode="External"/><Relationship Id="rId247" Type="http://schemas.openxmlformats.org/officeDocument/2006/relationships/hyperlink" Target="https://www.zotero.org/google-docs/?2AcCPl" TargetMode="External"/><Relationship Id="rId368" Type="http://schemas.openxmlformats.org/officeDocument/2006/relationships/hyperlink" Target="https://www.zotero.org/google-docs/?2AcCPl" TargetMode="External"/><Relationship Id="rId489" Type="http://schemas.openxmlformats.org/officeDocument/2006/relationships/hyperlink" Target="http://www.doi.org/10.18637/jss.v070.i09" TargetMode="External"/><Relationship Id="rId121" Type="http://schemas.openxmlformats.org/officeDocument/2006/relationships/hyperlink" Target="https://www.zotero.org/google-docs/?CxQ0Dq" TargetMode="External"/><Relationship Id="rId242" Type="http://schemas.openxmlformats.org/officeDocument/2006/relationships/hyperlink" Target="https://www.zotero.org/google-docs/?2AcCPl" TargetMode="External"/><Relationship Id="rId363" Type="http://schemas.openxmlformats.org/officeDocument/2006/relationships/hyperlink" Target="https://www.zotero.org/google-docs/?2AcCPl" TargetMode="External"/><Relationship Id="rId484" Type="http://schemas.openxmlformats.org/officeDocument/2006/relationships/image" Target="media/image8.png"/><Relationship Id="rId120" Type="http://schemas.openxmlformats.org/officeDocument/2006/relationships/hyperlink" Target="https://www.zotero.org/google-docs/?CxQ0Dq" TargetMode="External"/><Relationship Id="rId241" Type="http://schemas.openxmlformats.org/officeDocument/2006/relationships/hyperlink" Target="https://www.zotero.org/google-docs/?2AcCPl" TargetMode="External"/><Relationship Id="rId362" Type="http://schemas.openxmlformats.org/officeDocument/2006/relationships/hyperlink" Target="https://www.zotero.org/google-docs/?2AcCPl" TargetMode="External"/><Relationship Id="rId483" Type="http://schemas.openxmlformats.org/officeDocument/2006/relationships/image" Target="media/image4.png"/><Relationship Id="rId240" Type="http://schemas.openxmlformats.org/officeDocument/2006/relationships/hyperlink" Target="https://www.zotero.org/google-docs/?2AcCPl" TargetMode="External"/><Relationship Id="rId361" Type="http://schemas.openxmlformats.org/officeDocument/2006/relationships/hyperlink" Target="https://www.zotero.org/google-docs/?2AcCPl" TargetMode="External"/><Relationship Id="rId482" Type="http://schemas.openxmlformats.org/officeDocument/2006/relationships/image" Target="media/image7.png"/><Relationship Id="rId360" Type="http://schemas.openxmlformats.org/officeDocument/2006/relationships/hyperlink" Target="https://www.zotero.org/google-docs/?2AcCPl" TargetMode="External"/><Relationship Id="rId481" Type="http://schemas.openxmlformats.org/officeDocument/2006/relationships/image" Target="media/image9.png"/><Relationship Id="rId125" Type="http://schemas.openxmlformats.org/officeDocument/2006/relationships/hyperlink" Target="https://www.zotero.org/google-docs/?U7fBh5" TargetMode="External"/><Relationship Id="rId246" Type="http://schemas.openxmlformats.org/officeDocument/2006/relationships/hyperlink" Target="https://www.zotero.org/google-docs/?2AcCPl" TargetMode="External"/><Relationship Id="rId367" Type="http://schemas.openxmlformats.org/officeDocument/2006/relationships/hyperlink" Target="https://www.zotero.org/google-docs/?2AcCPl" TargetMode="External"/><Relationship Id="rId488" Type="http://schemas.openxmlformats.org/officeDocument/2006/relationships/hyperlink" Target="https://cran.r-project.org/package=geomtextpath" TargetMode="External"/><Relationship Id="rId124" Type="http://schemas.openxmlformats.org/officeDocument/2006/relationships/hyperlink" Target="https://www.zotero.org/google-docs/?U7fBh5" TargetMode="External"/><Relationship Id="rId245" Type="http://schemas.openxmlformats.org/officeDocument/2006/relationships/hyperlink" Target="https://www.zotero.org/google-docs/?2AcCPl" TargetMode="External"/><Relationship Id="rId366" Type="http://schemas.openxmlformats.org/officeDocument/2006/relationships/hyperlink" Target="https://www.zotero.org/google-docs/?2AcCPl" TargetMode="External"/><Relationship Id="rId487" Type="http://schemas.openxmlformats.org/officeDocument/2006/relationships/hyperlink" Target="https://cran.r-project.org/package=topmodel" TargetMode="External"/><Relationship Id="rId123" Type="http://schemas.openxmlformats.org/officeDocument/2006/relationships/hyperlink" Target="https://www.zotero.org/google-docs/?U7fBh5" TargetMode="External"/><Relationship Id="rId244" Type="http://schemas.openxmlformats.org/officeDocument/2006/relationships/hyperlink" Target="https://www.zotero.org/google-docs/?2AcCPl" TargetMode="External"/><Relationship Id="rId365" Type="http://schemas.openxmlformats.org/officeDocument/2006/relationships/hyperlink" Target="https://www.zotero.org/google-docs/?2AcCPl" TargetMode="External"/><Relationship Id="rId486" Type="http://schemas.openxmlformats.org/officeDocument/2006/relationships/hyperlink" Target="https://cran.r-project.org/package=SPEI" TargetMode="External"/><Relationship Id="rId122" Type="http://schemas.openxmlformats.org/officeDocument/2006/relationships/hyperlink" Target="https://www.zotero.org/google-docs/?U7fBh5" TargetMode="External"/><Relationship Id="rId243" Type="http://schemas.openxmlformats.org/officeDocument/2006/relationships/hyperlink" Target="https://www.zotero.org/google-docs/?2AcCPl" TargetMode="External"/><Relationship Id="rId364" Type="http://schemas.openxmlformats.org/officeDocument/2006/relationships/hyperlink" Target="https://www.zotero.org/google-docs/?2AcCPl" TargetMode="External"/><Relationship Id="rId485" Type="http://schemas.openxmlformats.org/officeDocument/2006/relationships/hyperlink" Target="https://cran.r-project.org/package=ggthemes" TargetMode="External"/><Relationship Id="rId95" Type="http://schemas.openxmlformats.org/officeDocument/2006/relationships/hyperlink" Target="https://www.zotero.org/google-docs/?JxIW6S" TargetMode="External"/><Relationship Id="rId94" Type="http://schemas.openxmlformats.org/officeDocument/2006/relationships/hyperlink" Target="https://www.zotero.org/google-docs/?JxIW6S" TargetMode="External"/><Relationship Id="rId97" Type="http://schemas.openxmlformats.org/officeDocument/2006/relationships/hyperlink" Target="https://www.zotero.org/google-docs/?dyYWZr" TargetMode="External"/><Relationship Id="rId96" Type="http://schemas.openxmlformats.org/officeDocument/2006/relationships/hyperlink" Target="https://www.zotero.org/google-docs/?JxIW6S" TargetMode="External"/><Relationship Id="rId99" Type="http://schemas.openxmlformats.org/officeDocument/2006/relationships/hyperlink" Target="https://www.zotero.org/google-docs/?dyYWZr" TargetMode="External"/><Relationship Id="rId480" Type="http://schemas.openxmlformats.org/officeDocument/2006/relationships/image" Target="media/image3.png"/><Relationship Id="rId98" Type="http://schemas.openxmlformats.org/officeDocument/2006/relationships/hyperlink" Target="https://www.zotero.org/google-docs/?dyYWZr" TargetMode="External"/><Relationship Id="rId91" Type="http://schemas.openxmlformats.org/officeDocument/2006/relationships/hyperlink" Target="https://www.zotero.org/google-docs/?JxIW6S" TargetMode="External"/><Relationship Id="rId90" Type="http://schemas.openxmlformats.org/officeDocument/2006/relationships/hyperlink" Target="https://www.zotero.org/google-docs/?JxIW6S" TargetMode="External"/><Relationship Id="rId93" Type="http://schemas.openxmlformats.org/officeDocument/2006/relationships/hyperlink" Target="https://www.zotero.org/google-docs/?JxIW6S" TargetMode="External"/><Relationship Id="rId92" Type="http://schemas.openxmlformats.org/officeDocument/2006/relationships/hyperlink" Target="https://www.zotero.org/google-docs/?JxIW6S" TargetMode="External"/><Relationship Id="rId118" Type="http://schemas.openxmlformats.org/officeDocument/2006/relationships/hyperlink" Target="https://www.zotero.org/google-docs/?esspRr" TargetMode="External"/><Relationship Id="rId239" Type="http://schemas.openxmlformats.org/officeDocument/2006/relationships/hyperlink" Target="https://www.zotero.org/google-docs/?2AcCPl" TargetMode="External"/><Relationship Id="rId117" Type="http://schemas.openxmlformats.org/officeDocument/2006/relationships/hyperlink" Target="https://www.zotero.org/google-docs/?esspRr" TargetMode="External"/><Relationship Id="rId238" Type="http://schemas.openxmlformats.org/officeDocument/2006/relationships/hyperlink" Target="https://www.zotero.org/google-docs/?2AcCPl" TargetMode="External"/><Relationship Id="rId359" Type="http://schemas.openxmlformats.org/officeDocument/2006/relationships/hyperlink" Target="https://www.zotero.org/google-docs/?2AcCPl" TargetMode="External"/><Relationship Id="rId116" Type="http://schemas.openxmlformats.org/officeDocument/2006/relationships/hyperlink" Target="https://www.zotero.org/google-docs/?esspRr" TargetMode="External"/><Relationship Id="rId237" Type="http://schemas.openxmlformats.org/officeDocument/2006/relationships/hyperlink" Target="https://www.zotero.org/google-docs/?vR6rqU" TargetMode="External"/><Relationship Id="rId358" Type="http://schemas.openxmlformats.org/officeDocument/2006/relationships/hyperlink" Target="https://www.zotero.org/google-docs/?2AcCPl" TargetMode="External"/><Relationship Id="rId479" Type="http://schemas.openxmlformats.org/officeDocument/2006/relationships/image" Target="media/image1.png"/><Relationship Id="rId115" Type="http://schemas.openxmlformats.org/officeDocument/2006/relationships/hyperlink" Target="https://www.zotero.org/google-docs/?esspRr" TargetMode="External"/><Relationship Id="rId236" Type="http://schemas.openxmlformats.org/officeDocument/2006/relationships/hyperlink" Target="https://www.zotero.org/google-docs/?vR6rqU" TargetMode="External"/><Relationship Id="rId357" Type="http://schemas.openxmlformats.org/officeDocument/2006/relationships/hyperlink" Target="https://www.zotero.org/google-docs/?2AcCPl" TargetMode="External"/><Relationship Id="rId478" Type="http://schemas.openxmlformats.org/officeDocument/2006/relationships/image" Target="media/image13.png"/><Relationship Id="rId119" Type="http://schemas.openxmlformats.org/officeDocument/2006/relationships/hyperlink" Target="https://www.zotero.org/google-docs/?CxQ0Dq" TargetMode="External"/><Relationship Id="rId110" Type="http://schemas.openxmlformats.org/officeDocument/2006/relationships/hyperlink" Target="https://www.zotero.org/google-docs/?PnDLWJ" TargetMode="External"/><Relationship Id="rId231" Type="http://schemas.openxmlformats.org/officeDocument/2006/relationships/hyperlink" Target="https://www.zotero.org/google-docs/?4FDWGl" TargetMode="External"/><Relationship Id="rId352" Type="http://schemas.openxmlformats.org/officeDocument/2006/relationships/hyperlink" Target="https://www.zotero.org/google-docs/?2AcCPl" TargetMode="External"/><Relationship Id="rId473" Type="http://schemas.openxmlformats.org/officeDocument/2006/relationships/image" Target="media/image2.png"/><Relationship Id="rId230" Type="http://schemas.openxmlformats.org/officeDocument/2006/relationships/hyperlink" Target="https://www.zotero.org/google-docs/?4FDWGl" TargetMode="External"/><Relationship Id="rId351" Type="http://schemas.openxmlformats.org/officeDocument/2006/relationships/hyperlink" Target="https://www.zotero.org/google-docs/?2AcCPl" TargetMode="External"/><Relationship Id="rId472" Type="http://schemas.openxmlformats.org/officeDocument/2006/relationships/image" Target="media/image12.png"/><Relationship Id="rId350" Type="http://schemas.openxmlformats.org/officeDocument/2006/relationships/hyperlink" Target="https://www.zotero.org/google-docs/?2AcCPl" TargetMode="External"/><Relationship Id="rId471" Type="http://schemas.openxmlformats.org/officeDocument/2006/relationships/hyperlink" Target="https://www.zotero.org/google-docs/?2AcCPl" TargetMode="External"/><Relationship Id="rId470" Type="http://schemas.openxmlformats.org/officeDocument/2006/relationships/hyperlink" Target="https://www.zotero.org/google-docs/?2AcCPl" TargetMode="External"/><Relationship Id="rId114" Type="http://schemas.openxmlformats.org/officeDocument/2006/relationships/hyperlink" Target="https://www.zotero.org/google-docs/?esspRr" TargetMode="External"/><Relationship Id="rId235" Type="http://schemas.openxmlformats.org/officeDocument/2006/relationships/hyperlink" Target="https://www.zotero.org/google-docs/?vR6rqU" TargetMode="External"/><Relationship Id="rId356" Type="http://schemas.openxmlformats.org/officeDocument/2006/relationships/hyperlink" Target="https://www.zotero.org/google-docs/?2AcCPl" TargetMode="External"/><Relationship Id="rId477" Type="http://schemas.openxmlformats.org/officeDocument/2006/relationships/image" Target="media/image6.png"/><Relationship Id="rId113" Type="http://schemas.openxmlformats.org/officeDocument/2006/relationships/hyperlink" Target="https://www.zotero.org/google-docs/?f4rl1F" TargetMode="External"/><Relationship Id="rId234" Type="http://schemas.openxmlformats.org/officeDocument/2006/relationships/hyperlink" Target="https://www.zotero.org/google-docs/?vR6rqU" TargetMode="External"/><Relationship Id="rId355" Type="http://schemas.openxmlformats.org/officeDocument/2006/relationships/hyperlink" Target="https://www.zotero.org/google-docs/?2AcCPl" TargetMode="External"/><Relationship Id="rId476" Type="http://schemas.openxmlformats.org/officeDocument/2006/relationships/image" Target="media/image10.png"/><Relationship Id="rId112" Type="http://schemas.openxmlformats.org/officeDocument/2006/relationships/hyperlink" Target="https://www.zotero.org/google-docs/?f4rl1F" TargetMode="External"/><Relationship Id="rId233" Type="http://schemas.openxmlformats.org/officeDocument/2006/relationships/hyperlink" Target="https://www.zotero.org/google-docs/?vR6rqU" TargetMode="External"/><Relationship Id="rId354" Type="http://schemas.openxmlformats.org/officeDocument/2006/relationships/hyperlink" Target="https://www.zotero.org/google-docs/?2AcCPl" TargetMode="External"/><Relationship Id="rId475" Type="http://schemas.openxmlformats.org/officeDocument/2006/relationships/image" Target="media/image5.png"/><Relationship Id="rId111" Type="http://schemas.openxmlformats.org/officeDocument/2006/relationships/hyperlink" Target="https://www.zotero.org/google-docs/?f4rl1F" TargetMode="External"/><Relationship Id="rId232" Type="http://schemas.openxmlformats.org/officeDocument/2006/relationships/hyperlink" Target="https://www.zotero.org/google-docs/?4FDWGl" TargetMode="External"/><Relationship Id="rId353" Type="http://schemas.openxmlformats.org/officeDocument/2006/relationships/hyperlink" Target="https://www.zotero.org/google-docs/?2AcCPl" TargetMode="External"/><Relationship Id="rId474" Type="http://schemas.openxmlformats.org/officeDocument/2006/relationships/image" Target="media/image11.png"/><Relationship Id="rId305" Type="http://schemas.openxmlformats.org/officeDocument/2006/relationships/hyperlink" Target="https://www.zotero.org/google-docs/?2AcCPl" TargetMode="External"/><Relationship Id="rId426" Type="http://schemas.openxmlformats.org/officeDocument/2006/relationships/hyperlink" Target="https://www.zotero.org/google-docs/?2AcCPl" TargetMode="External"/><Relationship Id="rId304" Type="http://schemas.openxmlformats.org/officeDocument/2006/relationships/hyperlink" Target="https://www.zotero.org/google-docs/?2AcCPl" TargetMode="External"/><Relationship Id="rId425" Type="http://schemas.openxmlformats.org/officeDocument/2006/relationships/hyperlink" Target="https://www.zotero.org/google-docs/?2AcCPl" TargetMode="External"/><Relationship Id="rId303" Type="http://schemas.openxmlformats.org/officeDocument/2006/relationships/hyperlink" Target="https://www.zotero.org/google-docs/?2AcCPl" TargetMode="External"/><Relationship Id="rId424" Type="http://schemas.openxmlformats.org/officeDocument/2006/relationships/hyperlink" Target="https://www.zotero.org/google-docs/?2AcCPl" TargetMode="External"/><Relationship Id="rId302" Type="http://schemas.openxmlformats.org/officeDocument/2006/relationships/hyperlink" Target="https://www.zotero.org/google-docs/?2AcCPl" TargetMode="External"/><Relationship Id="rId423" Type="http://schemas.openxmlformats.org/officeDocument/2006/relationships/hyperlink" Target="https://www.zotero.org/google-docs/?2AcCPl" TargetMode="External"/><Relationship Id="rId309" Type="http://schemas.openxmlformats.org/officeDocument/2006/relationships/hyperlink" Target="https://www.zotero.org/google-docs/?2AcCPl" TargetMode="External"/><Relationship Id="rId308" Type="http://schemas.openxmlformats.org/officeDocument/2006/relationships/hyperlink" Target="https://www.zotero.org/google-docs/?2AcCPl" TargetMode="External"/><Relationship Id="rId429" Type="http://schemas.openxmlformats.org/officeDocument/2006/relationships/hyperlink" Target="https://www.zotero.org/google-docs/?2AcCPl" TargetMode="External"/><Relationship Id="rId307" Type="http://schemas.openxmlformats.org/officeDocument/2006/relationships/hyperlink" Target="https://www.zotero.org/google-docs/?2AcCPl" TargetMode="External"/><Relationship Id="rId428" Type="http://schemas.openxmlformats.org/officeDocument/2006/relationships/hyperlink" Target="https://www.zotero.org/google-docs/?2AcCPl" TargetMode="External"/><Relationship Id="rId306" Type="http://schemas.openxmlformats.org/officeDocument/2006/relationships/hyperlink" Target="https://www.zotero.org/google-docs/?2AcCPl" TargetMode="External"/><Relationship Id="rId427" Type="http://schemas.openxmlformats.org/officeDocument/2006/relationships/hyperlink" Target="https://www.zotero.org/google-docs/?2AcCPl" TargetMode="External"/><Relationship Id="rId301" Type="http://schemas.openxmlformats.org/officeDocument/2006/relationships/hyperlink" Target="https://www.zotero.org/google-docs/?2AcCPl" TargetMode="External"/><Relationship Id="rId422" Type="http://schemas.openxmlformats.org/officeDocument/2006/relationships/hyperlink" Target="https://www.zotero.org/google-docs/?2AcCPl" TargetMode="External"/><Relationship Id="rId300" Type="http://schemas.openxmlformats.org/officeDocument/2006/relationships/hyperlink" Target="https://www.zotero.org/google-docs/?2AcCPl" TargetMode="External"/><Relationship Id="rId421" Type="http://schemas.openxmlformats.org/officeDocument/2006/relationships/hyperlink" Target="https://www.zotero.org/google-docs/?2AcCPl" TargetMode="External"/><Relationship Id="rId420" Type="http://schemas.openxmlformats.org/officeDocument/2006/relationships/hyperlink" Target="https://www.zotero.org/google-docs/?2AcCPl" TargetMode="External"/><Relationship Id="rId415" Type="http://schemas.openxmlformats.org/officeDocument/2006/relationships/hyperlink" Target="https://www.zotero.org/google-docs/?2AcCPl" TargetMode="External"/><Relationship Id="rId414" Type="http://schemas.openxmlformats.org/officeDocument/2006/relationships/hyperlink" Target="https://www.zotero.org/google-docs/?2AcCPl" TargetMode="External"/><Relationship Id="rId413" Type="http://schemas.openxmlformats.org/officeDocument/2006/relationships/hyperlink" Target="https://www.zotero.org/google-docs/?2AcCPl" TargetMode="External"/><Relationship Id="rId412" Type="http://schemas.openxmlformats.org/officeDocument/2006/relationships/hyperlink" Target="https://www.zotero.org/google-docs/?2AcCPl" TargetMode="External"/><Relationship Id="rId419" Type="http://schemas.openxmlformats.org/officeDocument/2006/relationships/hyperlink" Target="https://www.zotero.org/google-docs/?2AcCPl" TargetMode="External"/><Relationship Id="rId418" Type="http://schemas.openxmlformats.org/officeDocument/2006/relationships/hyperlink" Target="https://www.zotero.org/google-docs/?2AcCPl" TargetMode="External"/><Relationship Id="rId417" Type="http://schemas.openxmlformats.org/officeDocument/2006/relationships/hyperlink" Target="https://www.zotero.org/google-docs/?2AcCPl" TargetMode="External"/><Relationship Id="rId416" Type="http://schemas.openxmlformats.org/officeDocument/2006/relationships/hyperlink" Target="https://www.zotero.org/google-docs/?2AcCPl" TargetMode="External"/><Relationship Id="rId411" Type="http://schemas.openxmlformats.org/officeDocument/2006/relationships/hyperlink" Target="https://www.zotero.org/google-docs/?2AcCPl" TargetMode="External"/><Relationship Id="rId410" Type="http://schemas.openxmlformats.org/officeDocument/2006/relationships/hyperlink" Target="https://www.zotero.org/google-docs/?2AcCPl" TargetMode="External"/><Relationship Id="rId206" Type="http://schemas.openxmlformats.org/officeDocument/2006/relationships/hyperlink" Target="https://www.zotero.org/google-docs/?jbjeRx" TargetMode="External"/><Relationship Id="rId327" Type="http://schemas.openxmlformats.org/officeDocument/2006/relationships/hyperlink" Target="https://www.zotero.org/google-docs/?2AcCPl" TargetMode="External"/><Relationship Id="rId448" Type="http://schemas.openxmlformats.org/officeDocument/2006/relationships/hyperlink" Target="https://www.zotero.org/google-docs/?2AcCPl" TargetMode="External"/><Relationship Id="rId205" Type="http://schemas.openxmlformats.org/officeDocument/2006/relationships/hyperlink" Target="https://www.zotero.org/google-docs/?jbjeRx" TargetMode="External"/><Relationship Id="rId326" Type="http://schemas.openxmlformats.org/officeDocument/2006/relationships/hyperlink" Target="https://www.zotero.org/google-docs/?2AcCPl" TargetMode="External"/><Relationship Id="rId447" Type="http://schemas.openxmlformats.org/officeDocument/2006/relationships/hyperlink" Target="https://www.zotero.org/google-docs/?2AcCPl" TargetMode="External"/><Relationship Id="rId204" Type="http://schemas.openxmlformats.org/officeDocument/2006/relationships/hyperlink" Target="https://www.zotero.org/google-docs/?ybLybw" TargetMode="External"/><Relationship Id="rId325" Type="http://schemas.openxmlformats.org/officeDocument/2006/relationships/hyperlink" Target="https://www.zotero.org/google-docs/?2AcCPl" TargetMode="External"/><Relationship Id="rId446" Type="http://schemas.openxmlformats.org/officeDocument/2006/relationships/hyperlink" Target="https://www.zotero.org/google-docs/?2AcCPl" TargetMode="External"/><Relationship Id="rId203" Type="http://schemas.openxmlformats.org/officeDocument/2006/relationships/hyperlink" Target="https://www.zotero.org/google-docs/?ybLybw" TargetMode="External"/><Relationship Id="rId324" Type="http://schemas.openxmlformats.org/officeDocument/2006/relationships/hyperlink" Target="https://www.zotero.org/google-docs/?2AcCPl" TargetMode="External"/><Relationship Id="rId445" Type="http://schemas.openxmlformats.org/officeDocument/2006/relationships/hyperlink" Target="https://www.zotero.org/google-docs/?2AcCPl" TargetMode="External"/><Relationship Id="rId209" Type="http://schemas.openxmlformats.org/officeDocument/2006/relationships/hyperlink" Target="https://www.zotero.org/google-docs/?jbjeRx" TargetMode="External"/><Relationship Id="rId208" Type="http://schemas.openxmlformats.org/officeDocument/2006/relationships/hyperlink" Target="https://www.zotero.org/google-docs/?jbjeRx" TargetMode="External"/><Relationship Id="rId329" Type="http://schemas.openxmlformats.org/officeDocument/2006/relationships/hyperlink" Target="https://www.zotero.org/google-docs/?2AcCPl" TargetMode="External"/><Relationship Id="rId207" Type="http://schemas.openxmlformats.org/officeDocument/2006/relationships/hyperlink" Target="https://www.zotero.org/google-docs/?jbjeRx" TargetMode="External"/><Relationship Id="rId328" Type="http://schemas.openxmlformats.org/officeDocument/2006/relationships/hyperlink" Target="https://www.zotero.org/google-docs/?2AcCPl" TargetMode="External"/><Relationship Id="rId449" Type="http://schemas.openxmlformats.org/officeDocument/2006/relationships/hyperlink" Target="https://www.zotero.org/google-docs/?2AcCPl" TargetMode="External"/><Relationship Id="rId440" Type="http://schemas.openxmlformats.org/officeDocument/2006/relationships/hyperlink" Target="https://www.zotero.org/google-docs/?2AcCPl" TargetMode="External"/><Relationship Id="rId202" Type="http://schemas.openxmlformats.org/officeDocument/2006/relationships/hyperlink" Target="https://www.zotero.org/google-docs/?ybLybw" TargetMode="External"/><Relationship Id="rId323" Type="http://schemas.openxmlformats.org/officeDocument/2006/relationships/hyperlink" Target="https://www.zotero.org/google-docs/?2AcCPl" TargetMode="External"/><Relationship Id="rId444" Type="http://schemas.openxmlformats.org/officeDocument/2006/relationships/hyperlink" Target="https://www.zotero.org/google-docs/?2AcCPl" TargetMode="External"/><Relationship Id="rId201" Type="http://schemas.openxmlformats.org/officeDocument/2006/relationships/hyperlink" Target="https://www.zotero.org/google-docs/?ybLybw" TargetMode="External"/><Relationship Id="rId322" Type="http://schemas.openxmlformats.org/officeDocument/2006/relationships/hyperlink" Target="https://www.zotero.org/google-docs/?2AcCPl" TargetMode="External"/><Relationship Id="rId443" Type="http://schemas.openxmlformats.org/officeDocument/2006/relationships/hyperlink" Target="https://www.zotero.org/google-docs/?2AcCPl" TargetMode="External"/><Relationship Id="rId200" Type="http://schemas.openxmlformats.org/officeDocument/2006/relationships/hyperlink" Target="https://www.zotero.org/google-docs/?ybLybw" TargetMode="External"/><Relationship Id="rId321" Type="http://schemas.openxmlformats.org/officeDocument/2006/relationships/hyperlink" Target="https://www.zotero.org/google-docs/?2AcCPl" TargetMode="External"/><Relationship Id="rId442" Type="http://schemas.openxmlformats.org/officeDocument/2006/relationships/hyperlink" Target="https://www.zotero.org/google-docs/?2AcCPl" TargetMode="External"/><Relationship Id="rId320" Type="http://schemas.openxmlformats.org/officeDocument/2006/relationships/hyperlink" Target="https://www.zotero.org/google-docs/?2AcCPl" TargetMode="External"/><Relationship Id="rId441" Type="http://schemas.openxmlformats.org/officeDocument/2006/relationships/hyperlink" Target="https://www.zotero.org/google-docs/?2AcCPl" TargetMode="External"/><Relationship Id="rId316" Type="http://schemas.openxmlformats.org/officeDocument/2006/relationships/hyperlink" Target="https://www.zotero.org/google-docs/?2AcCPl" TargetMode="External"/><Relationship Id="rId437" Type="http://schemas.openxmlformats.org/officeDocument/2006/relationships/hyperlink" Target="https://www.zotero.org/google-docs/?2AcCPl" TargetMode="External"/><Relationship Id="rId315" Type="http://schemas.openxmlformats.org/officeDocument/2006/relationships/hyperlink" Target="https://www.zotero.org/google-docs/?2AcCPl" TargetMode="External"/><Relationship Id="rId436" Type="http://schemas.openxmlformats.org/officeDocument/2006/relationships/hyperlink" Target="https://www.zotero.org/google-docs/?2AcCPl" TargetMode="External"/><Relationship Id="rId314" Type="http://schemas.openxmlformats.org/officeDocument/2006/relationships/hyperlink" Target="https://www.zotero.org/google-docs/?2AcCPl" TargetMode="External"/><Relationship Id="rId435" Type="http://schemas.openxmlformats.org/officeDocument/2006/relationships/hyperlink" Target="https://www.zotero.org/google-docs/?2AcCPl" TargetMode="External"/><Relationship Id="rId313" Type="http://schemas.openxmlformats.org/officeDocument/2006/relationships/hyperlink" Target="https://www.zotero.org/google-docs/?2AcCPl" TargetMode="External"/><Relationship Id="rId434" Type="http://schemas.openxmlformats.org/officeDocument/2006/relationships/hyperlink" Target="https://www.zotero.org/google-docs/?2AcCPl" TargetMode="External"/><Relationship Id="rId319" Type="http://schemas.openxmlformats.org/officeDocument/2006/relationships/hyperlink" Target="https://www.zotero.org/google-docs/?2AcCPl" TargetMode="External"/><Relationship Id="rId318" Type="http://schemas.openxmlformats.org/officeDocument/2006/relationships/hyperlink" Target="https://www.zotero.org/google-docs/?2AcCPl" TargetMode="External"/><Relationship Id="rId439" Type="http://schemas.openxmlformats.org/officeDocument/2006/relationships/hyperlink" Target="https://www.zotero.org/google-docs/?2AcCPl" TargetMode="External"/><Relationship Id="rId317" Type="http://schemas.openxmlformats.org/officeDocument/2006/relationships/hyperlink" Target="https://www.zotero.org/google-docs/?2AcCPl" TargetMode="External"/><Relationship Id="rId438" Type="http://schemas.openxmlformats.org/officeDocument/2006/relationships/hyperlink" Target="https://www.zotero.org/google-docs/?2AcCPl" TargetMode="External"/><Relationship Id="rId312" Type="http://schemas.openxmlformats.org/officeDocument/2006/relationships/hyperlink" Target="https://www.zotero.org/google-docs/?2AcCPl" TargetMode="External"/><Relationship Id="rId433" Type="http://schemas.openxmlformats.org/officeDocument/2006/relationships/hyperlink" Target="https://www.zotero.org/google-docs/?2AcCPl" TargetMode="External"/><Relationship Id="rId311" Type="http://schemas.openxmlformats.org/officeDocument/2006/relationships/hyperlink" Target="https://www.zotero.org/google-docs/?2AcCPl" TargetMode="External"/><Relationship Id="rId432" Type="http://schemas.openxmlformats.org/officeDocument/2006/relationships/hyperlink" Target="https://www.zotero.org/google-docs/?2AcCPl" TargetMode="External"/><Relationship Id="rId310" Type="http://schemas.openxmlformats.org/officeDocument/2006/relationships/hyperlink" Target="https://www.zotero.org/google-docs/?2AcCPl" TargetMode="External"/><Relationship Id="rId431" Type="http://schemas.openxmlformats.org/officeDocument/2006/relationships/hyperlink" Target="https://www.zotero.org/google-docs/?2AcCPl" TargetMode="External"/><Relationship Id="rId430" Type="http://schemas.openxmlformats.org/officeDocument/2006/relationships/hyperlink" Target="https://www.zotero.org/google-docs/?2AcCP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legreyaSansSC-regular.ttf"/><Relationship Id="rId2" Type="http://schemas.openxmlformats.org/officeDocument/2006/relationships/font" Target="fonts/AlegreyaSansSC-bold.ttf"/><Relationship Id="rId3" Type="http://schemas.openxmlformats.org/officeDocument/2006/relationships/font" Target="fonts/AlegreyaSansSC-italic.ttf"/><Relationship Id="rId4" Type="http://schemas.openxmlformats.org/officeDocument/2006/relationships/font" Target="fonts/AlegreyaSansS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